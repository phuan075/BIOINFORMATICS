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9C373" w14:textId="3F070DBF" w:rsidR="004A68CE" w:rsidRPr="005A6D91" w:rsidRDefault="001F3D24" w:rsidP="00A613A0">
      <w:pPr>
        <w:pStyle w:val="NormalWeb"/>
        <w:ind w:left="567" w:hanging="567"/>
      </w:pPr>
      <w:r w:rsidRPr="005A6D91">
        <w:t xml:space="preserve">Levarski, Z. </w:t>
      </w:r>
      <w:r w:rsidRPr="005A6D91">
        <w:rPr>
          <w:i/>
          <w:iCs/>
        </w:rPr>
        <w:t>et al.</w:t>
      </w:r>
      <w:r w:rsidRPr="005A6D91">
        <w:t xml:space="preserve"> (2014) ‘High-level expression and purification of recombinant human growth hormone produced in soluble form in escherichia coli’, </w:t>
      </w:r>
      <w:r w:rsidRPr="005A6D91">
        <w:rPr>
          <w:i/>
          <w:iCs/>
        </w:rPr>
        <w:t>Protein Expression and Purification</w:t>
      </w:r>
      <w:r w:rsidRPr="005A6D91">
        <w:t xml:space="preserve">, 100, pp. 40–47. doi:10.1016/j.pep.2014.05.003. </w:t>
      </w:r>
    </w:p>
    <w:p w14:paraId="3428DA39" w14:textId="4635846B" w:rsidR="00DD228E" w:rsidRPr="005A6D91" w:rsidRDefault="000B79C0" w:rsidP="00D81106">
      <w:pPr>
        <w:pStyle w:val="Heading1"/>
        <w:jc w:val="both"/>
        <w:rPr>
          <w:rFonts w:ascii="Times New Roman" w:hAnsi="Times New Roman" w:cs="Times New Roman"/>
        </w:rPr>
      </w:pPr>
      <w:r w:rsidRPr="005A6D91">
        <w:rPr>
          <w:rFonts w:ascii="Times New Roman" w:hAnsi="Times New Roman" w:cs="Times New Roman"/>
        </w:rPr>
        <w:t>Introduction</w:t>
      </w:r>
    </w:p>
    <w:p w14:paraId="251E4027" w14:textId="3AF479F5" w:rsidR="00343D15" w:rsidRPr="005A6D91" w:rsidRDefault="00055260" w:rsidP="00055260">
      <w:pPr>
        <w:rPr>
          <w:rFonts w:cs="Times New Roman"/>
        </w:rPr>
      </w:pPr>
      <w:r w:rsidRPr="005A6D91">
        <w:rPr>
          <w:rFonts w:cs="Times New Roman"/>
        </w:rPr>
        <w:t xml:space="preserve">Levarski, Z. </w:t>
      </w:r>
      <w:r w:rsidRPr="005A6D91">
        <w:rPr>
          <w:rFonts w:cs="Times New Roman"/>
          <w:i/>
          <w:iCs/>
        </w:rPr>
        <w:t>et al.</w:t>
      </w:r>
      <w:r w:rsidRPr="005A6D91">
        <w:rPr>
          <w:rFonts w:cs="Times New Roman"/>
        </w:rPr>
        <w:t xml:space="preserve"> </w:t>
      </w:r>
      <w:r w:rsidR="00DD228E" w:rsidRPr="005A6D91">
        <w:rPr>
          <w:rFonts w:cs="Times New Roman"/>
        </w:rPr>
        <w:t xml:space="preserve"> have prior experience with </w:t>
      </w:r>
      <w:r w:rsidR="00DD1450" w:rsidRPr="005A6D91">
        <w:rPr>
          <w:rFonts w:cs="Times New Roman"/>
        </w:rPr>
        <w:t>cloning</w:t>
      </w:r>
      <w:r w:rsidR="00DD228E" w:rsidRPr="005A6D91">
        <w:rPr>
          <w:rFonts w:cs="Times New Roman"/>
        </w:rPr>
        <w:t xml:space="preserve"> E. coli bacteria to produce an antimicrobial peptide named LL-37 (Krahulec et al., 2010). Their current endeavor involves adapting this system to yield hGH</w:t>
      </w:r>
      <w:r w:rsidRPr="005A6D91">
        <w:rPr>
          <w:rFonts w:cs="Times New Roman"/>
        </w:rPr>
        <w:t>. E</w:t>
      </w:r>
      <w:r w:rsidRPr="005A6D91">
        <w:rPr>
          <w:rFonts w:cs="Times New Roman"/>
        </w:rPr>
        <w:t>arlier studies by Shin, N.-K. et al. (1998) pinpointed the</w:t>
      </w:r>
      <w:r w:rsidR="00DD1450" w:rsidRPr="005A6D91">
        <w:rPr>
          <w:rFonts w:cs="Times New Roman"/>
        </w:rPr>
        <w:t xml:space="preserve"> </w:t>
      </w:r>
      <w:r w:rsidR="00DD1450" w:rsidRPr="005A6D91">
        <w:rPr>
          <w:rFonts w:cs="Times New Roman"/>
        </w:rPr>
        <w:t>hGH</w:t>
      </w:r>
      <w:r w:rsidRPr="005A6D91">
        <w:rPr>
          <w:rFonts w:cs="Times New Roman"/>
        </w:rPr>
        <w:t xml:space="preserve"> hormone consist</w:t>
      </w:r>
      <w:r w:rsidR="00DD1450" w:rsidRPr="005A6D91">
        <w:rPr>
          <w:rFonts w:cs="Times New Roman"/>
        </w:rPr>
        <w:t xml:space="preserve">s </w:t>
      </w:r>
      <w:r w:rsidRPr="005A6D91">
        <w:rPr>
          <w:rFonts w:cs="Times New Roman"/>
        </w:rPr>
        <w:t>of 191 amino acid segments that arrange into a four-helix structure, linked by two disulfide connections. Given its therapeutic attributes, growth hormone can be used to treat conditions like dwarfism, bone injuries, skin burns, and bleeding ulcers. As hGH isn't glycosylated, expression systems like Escherichia coli are typically chosen for producing recombinant hGH, as noted by Shin, N.-K. et al. (1998).</w:t>
      </w:r>
    </w:p>
    <w:p w14:paraId="67D91D69" w14:textId="0E25E9D2" w:rsidR="004A68CE" w:rsidRPr="005A6D91" w:rsidRDefault="00B745C5" w:rsidP="00D81106">
      <w:pPr>
        <w:pStyle w:val="Heading1"/>
        <w:jc w:val="both"/>
        <w:rPr>
          <w:rFonts w:ascii="Times New Roman" w:hAnsi="Times New Roman" w:cs="Times New Roman"/>
        </w:rPr>
      </w:pPr>
      <w:r w:rsidRPr="005A6D91">
        <w:rPr>
          <w:rFonts w:ascii="Times New Roman" w:hAnsi="Times New Roman" w:cs="Times New Roman"/>
        </w:rPr>
        <w:t xml:space="preserve">Description of </w:t>
      </w:r>
      <w:r w:rsidR="001507C3" w:rsidRPr="005A6D91">
        <w:rPr>
          <w:rFonts w:ascii="Times New Roman" w:hAnsi="Times New Roman" w:cs="Times New Roman"/>
        </w:rPr>
        <w:t xml:space="preserve">what was </w:t>
      </w:r>
      <w:r w:rsidR="00DA028D" w:rsidRPr="005A6D91">
        <w:rPr>
          <w:rFonts w:ascii="Times New Roman" w:hAnsi="Times New Roman" w:cs="Times New Roman"/>
        </w:rPr>
        <w:t>done.</w:t>
      </w:r>
    </w:p>
    <w:p w14:paraId="0163F8BF" w14:textId="7C43D231" w:rsidR="00651DD6" w:rsidRPr="005A6D91" w:rsidRDefault="005C361B" w:rsidP="001A5D9B">
      <w:pPr>
        <w:rPr>
          <w:rFonts w:cs="Times New Roman"/>
          <w:b/>
          <w:bCs/>
        </w:rPr>
      </w:pPr>
      <w:r w:rsidRPr="005A6D91">
        <w:rPr>
          <w:rFonts w:cs="Times New Roman"/>
          <w:b/>
          <w:bCs/>
        </w:rPr>
        <w:t>What f</w:t>
      </w:r>
      <w:r w:rsidR="00AF4936" w:rsidRPr="005A6D91">
        <w:rPr>
          <w:rFonts w:cs="Times New Roman"/>
          <w:b/>
          <w:bCs/>
        </w:rPr>
        <w:t>actors were considered when deciding on the vector and</w:t>
      </w:r>
      <w:r w:rsidR="00E917DF" w:rsidRPr="005A6D91">
        <w:rPr>
          <w:rFonts w:cs="Times New Roman"/>
          <w:b/>
          <w:bCs/>
        </w:rPr>
        <w:t>/or</w:t>
      </w:r>
      <w:r w:rsidR="00AF4936" w:rsidRPr="005A6D91">
        <w:rPr>
          <w:rFonts w:cs="Times New Roman"/>
          <w:b/>
          <w:bCs/>
        </w:rPr>
        <w:t xml:space="preserve"> host system</w:t>
      </w:r>
      <w:r w:rsidR="00883B5D" w:rsidRPr="005A6D91">
        <w:rPr>
          <w:rFonts w:cs="Times New Roman"/>
          <w:b/>
          <w:bCs/>
        </w:rPr>
        <w:t>?</w:t>
      </w:r>
    </w:p>
    <w:p w14:paraId="26D4186E" w14:textId="69614096" w:rsidR="001431F9" w:rsidRPr="005A6D91" w:rsidRDefault="00036A06" w:rsidP="005F1EF8">
      <w:pPr>
        <w:rPr>
          <w:rFonts w:cs="Times New Roman"/>
          <w:b/>
          <w:bCs/>
        </w:rPr>
      </w:pPr>
      <w:r w:rsidRPr="005A6D91">
        <w:rPr>
          <w:rFonts w:cs="Times New Roman"/>
        </w:rPr>
        <w:t>The selection of the pJK100EK-hGH vector and E. coli as the host system was strategic</w:t>
      </w:r>
      <w:r w:rsidR="00DD1450" w:rsidRPr="005A6D91">
        <w:rPr>
          <w:rFonts w:cs="Times New Roman"/>
        </w:rPr>
        <w:t xml:space="preserve"> f</w:t>
      </w:r>
      <w:r w:rsidRPr="005A6D91">
        <w:rPr>
          <w:rFonts w:cs="Times New Roman"/>
        </w:rPr>
        <w:t xml:space="preserve">or effective protein expression. </w:t>
      </w:r>
      <w:r w:rsidR="00DD228E" w:rsidRPr="005A6D91">
        <w:rPr>
          <w:rFonts w:cs="Times New Roman"/>
        </w:rPr>
        <w:t xml:space="preserve">E. coli </w:t>
      </w:r>
      <w:r w:rsidR="00C46097" w:rsidRPr="005A6D91">
        <w:rPr>
          <w:rFonts w:cs="Times New Roman"/>
        </w:rPr>
        <w:t>produces</w:t>
      </w:r>
      <w:r w:rsidR="00DD228E" w:rsidRPr="005A6D91">
        <w:rPr>
          <w:rFonts w:cs="Times New Roman"/>
        </w:rPr>
        <w:t xml:space="preserve"> recombinant proteins as insoluble aggregates, particularly when the protein is of non-bacterial origin. To navigate this challenge, the researchers employed a T7-based expression system to yield high quantities of a soluble thioredoxin-hGH (Trx-hGH) fusion protein. The T7 promoter, derived from the T7 bacteriophage, plays a pivotal role by facilitating robust and stringently regulated gene expression, minimizing unwanted background activity (Studier &amp; Moffatt, 1986).</w:t>
      </w:r>
      <w:r w:rsidR="001F4CC5" w:rsidRPr="005A6D91">
        <w:rPr>
          <w:rFonts w:cs="Times New Roman"/>
        </w:rPr>
        <w:t xml:space="preserve"> </w:t>
      </w:r>
      <w:r w:rsidRPr="005A6D91">
        <w:rPr>
          <w:rFonts w:cs="Times New Roman"/>
        </w:rPr>
        <w:t>The 6X Histidine tag simplifies purification. Given its strong affinity for certain metal ions, it allows for efficient capture and purification of the protein through metal-affinity chromatography.</w:t>
      </w:r>
    </w:p>
    <w:p w14:paraId="30A34F73" w14:textId="77777777" w:rsidR="00036A06" w:rsidRPr="005A6D91" w:rsidRDefault="00036A06" w:rsidP="005F1EF8">
      <w:pPr>
        <w:rPr>
          <w:rFonts w:cs="Times New Roman"/>
          <w:b/>
          <w:bCs/>
        </w:rPr>
      </w:pPr>
    </w:p>
    <w:p w14:paraId="4F05974A" w14:textId="50E39770" w:rsidR="005F1EF8" w:rsidRPr="005A6D91" w:rsidRDefault="00883B5D" w:rsidP="005F1EF8">
      <w:pPr>
        <w:rPr>
          <w:rFonts w:cs="Times New Roman"/>
          <w:b/>
          <w:bCs/>
        </w:rPr>
      </w:pPr>
      <w:r w:rsidRPr="005A6D91">
        <w:rPr>
          <w:rFonts w:cs="Times New Roman"/>
          <w:b/>
          <w:bCs/>
        </w:rPr>
        <w:t>What factors were considered when deciding on the purification technique?</w:t>
      </w:r>
    </w:p>
    <w:p w14:paraId="2B595CDA" w14:textId="60C44F05" w:rsidR="00DD1450" w:rsidRPr="005A6D91" w:rsidRDefault="00712724" w:rsidP="00DD1450">
      <w:pPr>
        <w:rPr>
          <w:rFonts w:cs="Times New Roman"/>
        </w:rPr>
      </w:pPr>
      <w:r w:rsidRPr="005A6D91">
        <w:rPr>
          <w:rFonts w:cs="Times New Roman"/>
        </w:rPr>
        <w:t>The purification for Trx-hGH encompasses multiple steps</w:t>
      </w:r>
      <w:r w:rsidR="00F33F43">
        <w:rPr>
          <w:rFonts w:cs="Times New Roman"/>
        </w:rPr>
        <w:t xml:space="preserve"> </w:t>
      </w:r>
      <w:r w:rsidRPr="005A6D91">
        <w:rPr>
          <w:rFonts w:cs="Times New Roman"/>
        </w:rPr>
        <w:t xml:space="preserve">to maximize purity and yield. </w:t>
      </w:r>
    </w:p>
    <w:p w14:paraId="23F0083E" w14:textId="35C6EC05" w:rsidR="00036A06" w:rsidRPr="005A6D91" w:rsidRDefault="00036A06" w:rsidP="00DD1450">
      <w:pPr>
        <w:pStyle w:val="ListParagraph"/>
        <w:numPr>
          <w:ilvl w:val="0"/>
          <w:numId w:val="13"/>
        </w:numPr>
        <w:rPr>
          <w:rFonts w:cs="Times New Roman"/>
        </w:rPr>
      </w:pPr>
      <w:r w:rsidRPr="005A6D91">
        <w:rPr>
          <w:rFonts w:cs="Times New Roman"/>
        </w:rPr>
        <w:t>Cell Disruption via Sonication: While efficient, the researchers had to be wary of potential heat denaturation. The use of sonication suggests a preference for thorough cell disruption even if it requires careful monitoring to prevent overheating.</w:t>
      </w:r>
    </w:p>
    <w:p w14:paraId="4A78EBC5" w14:textId="77777777" w:rsidR="00036A06" w:rsidRPr="005A6D91" w:rsidRDefault="00036A06" w:rsidP="00036A06">
      <w:pPr>
        <w:pStyle w:val="ListParagraph"/>
        <w:numPr>
          <w:ilvl w:val="0"/>
          <w:numId w:val="13"/>
        </w:numPr>
        <w:rPr>
          <w:rFonts w:cs="Times New Roman"/>
        </w:rPr>
      </w:pPr>
      <w:r w:rsidRPr="005A6D91">
        <w:rPr>
          <w:rFonts w:cs="Times New Roman"/>
        </w:rPr>
        <w:t>Affinity Chromatography: Given the 6X Histidine tag on Trx-hGH, this choice was optimal. The strong and specific binding between the tag and the column ensures high selectivity, which is crucial for the isolation of the target protein.</w:t>
      </w:r>
    </w:p>
    <w:p w14:paraId="1BF9B5B7" w14:textId="77777777" w:rsidR="00036A06" w:rsidRPr="005A6D91" w:rsidRDefault="00036A06" w:rsidP="00036A06">
      <w:pPr>
        <w:pStyle w:val="ListParagraph"/>
        <w:numPr>
          <w:ilvl w:val="0"/>
          <w:numId w:val="13"/>
        </w:numPr>
        <w:rPr>
          <w:rFonts w:cs="Times New Roman"/>
        </w:rPr>
      </w:pPr>
      <w:r w:rsidRPr="005A6D91">
        <w:rPr>
          <w:rFonts w:cs="Times New Roman"/>
        </w:rPr>
        <w:t>Anion-exchange Chromatography: The choice to include this step speaks to the aim of achieving high purity. By exploiting differences in protein charge, this method further refines the protein sample.</w:t>
      </w:r>
    </w:p>
    <w:p w14:paraId="55BCFC74" w14:textId="77777777" w:rsidR="00036A06" w:rsidRPr="005A6D91" w:rsidRDefault="00036A06" w:rsidP="00036A06">
      <w:pPr>
        <w:pStyle w:val="ListParagraph"/>
        <w:numPr>
          <w:ilvl w:val="0"/>
          <w:numId w:val="13"/>
        </w:numPr>
        <w:rPr>
          <w:rFonts w:cs="Times New Roman"/>
        </w:rPr>
      </w:pPr>
      <w:r w:rsidRPr="005A6D91">
        <w:rPr>
          <w:rFonts w:cs="Times New Roman"/>
        </w:rPr>
        <w:t>Enterokinase Cleavage: This step emphasizes the aim to retrieve hGH in its most native form. While it introduces additional costs, the benefits of obtaining a clean, tag-free protein justify the choice.</w:t>
      </w:r>
    </w:p>
    <w:p w14:paraId="4E2DD936" w14:textId="7C13149F" w:rsidR="00036A06" w:rsidRPr="005A6D91" w:rsidRDefault="00036A06" w:rsidP="00036A06">
      <w:pPr>
        <w:pStyle w:val="ListParagraph"/>
        <w:numPr>
          <w:ilvl w:val="0"/>
          <w:numId w:val="13"/>
        </w:numPr>
        <w:rPr>
          <w:rFonts w:cs="Times New Roman"/>
        </w:rPr>
      </w:pPr>
      <w:r w:rsidRPr="005A6D91">
        <w:rPr>
          <w:rFonts w:cs="Times New Roman"/>
        </w:rPr>
        <w:t xml:space="preserve">Dialysis and Ultrafiltration: </w:t>
      </w:r>
      <w:r w:rsidR="00055260" w:rsidRPr="005A6D91">
        <w:rPr>
          <w:rFonts w:cs="Times New Roman"/>
        </w:rPr>
        <w:t>E</w:t>
      </w:r>
      <w:r w:rsidRPr="005A6D91">
        <w:rPr>
          <w:rFonts w:cs="Times New Roman"/>
        </w:rPr>
        <w:t>nsur</w:t>
      </w:r>
      <w:r w:rsidR="00055260" w:rsidRPr="005A6D91">
        <w:rPr>
          <w:rFonts w:cs="Times New Roman"/>
        </w:rPr>
        <w:t>e</w:t>
      </w:r>
      <w:r w:rsidRPr="005A6D91">
        <w:rPr>
          <w:rFonts w:cs="Times New Roman"/>
        </w:rPr>
        <w:t xml:space="preserve"> the protein is in the desired buffer and concentration. Their inclusion indicates the thoroughness of the purification process.</w:t>
      </w:r>
    </w:p>
    <w:p w14:paraId="4FA07D35" w14:textId="77777777" w:rsidR="00712724" w:rsidRPr="005A6D91" w:rsidRDefault="00712724" w:rsidP="00944606">
      <w:pPr>
        <w:rPr>
          <w:rFonts w:cs="Times New Roman"/>
          <w:b/>
          <w:bCs/>
        </w:rPr>
      </w:pPr>
    </w:p>
    <w:p w14:paraId="78FBF9E3" w14:textId="77777777" w:rsidR="00D81106" w:rsidRDefault="00D81106" w:rsidP="00944606">
      <w:pPr>
        <w:rPr>
          <w:rFonts w:cs="Times New Roman"/>
          <w:b/>
          <w:bCs/>
        </w:rPr>
      </w:pPr>
    </w:p>
    <w:p w14:paraId="5285BE0C" w14:textId="77777777" w:rsidR="00F33F43" w:rsidRPr="005A6D91" w:rsidRDefault="00F33F43" w:rsidP="00944606">
      <w:pPr>
        <w:rPr>
          <w:rFonts w:cs="Times New Roman"/>
          <w:b/>
          <w:bCs/>
        </w:rPr>
      </w:pPr>
    </w:p>
    <w:p w14:paraId="42925A74" w14:textId="77777777" w:rsidR="00D81106" w:rsidRPr="005A6D91" w:rsidRDefault="00D81106" w:rsidP="00944606">
      <w:pPr>
        <w:rPr>
          <w:rFonts w:cs="Times New Roman"/>
          <w:b/>
          <w:bCs/>
        </w:rPr>
      </w:pPr>
    </w:p>
    <w:p w14:paraId="1EFF4EB4" w14:textId="75AE80DB" w:rsidR="00FE10E4" w:rsidRPr="005A6D91" w:rsidRDefault="00883B5D" w:rsidP="00944606">
      <w:pPr>
        <w:rPr>
          <w:rFonts w:cs="Times New Roman"/>
        </w:rPr>
      </w:pPr>
      <w:r w:rsidRPr="005A6D91">
        <w:rPr>
          <w:rFonts w:cs="Times New Roman"/>
          <w:b/>
          <w:bCs/>
        </w:rPr>
        <w:lastRenderedPageBreak/>
        <w:t>Figure showing the steps used for the cloning, expression, and purification of the protein</w:t>
      </w:r>
      <w:r w:rsidRPr="005A6D91">
        <w:rPr>
          <w:rFonts w:cs="Times New Roman"/>
        </w:rPr>
        <w:t xml:space="preserve">. </w:t>
      </w:r>
    </w:p>
    <w:p w14:paraId="06DC28B3" w14:textId="46A40DF7" w:rsidR="001431F9" w:rsidRPr="005A6D91" w:rsidRDefault="00036A06" w:rsidP="00036A06">
      <w:pPr>
        <w:pStyle w:val="ListParagraph"/>
        <w:numPr>
          <w:ilvl w:val="0"/>
          <w:numId w:val="0"/>
        </w:numPr>
        <w:rPr>
          <w:rFonts w:cs="Times New Roman"/>
        </w:rPr>
      </w:pPr>
      <w:r w:rsidRPr="005A6D91">
        <w:rPr>
          <w:rFonts w:cs="Times New Roman"/>
          <w:noProof/>
        </w:rPr>
        <w:drawing>
          <wp:inline distT="0" distB="0" distL="0" distR="0" wp14:anchorId="1EB8985F" wp14:editId="2C389DC3">
            <wp:extent cx="5029200" cy="2936015"/>
            <wp:effectExtent l="0" t="0" r="0" b="0"/>
            <wp:docPr id="30875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57195" name=""/>
                    <pic:cNvPicPr/>
                  </pic:nvPicPr>
                  <pic:blipFill>
                    <a:blip r:embed="rId8"/>
                    <a:stretch>
                      <a:fillRect/>
                    </a:stretch>
                  </pic:blipFill>
                  <pic:spPr>
                    <a:xfrm>
                      <a:off x="0" y="0"/>
                      <a:ext cx="5040928" cy="2942862"/>
                    </a:xfrm>
                    <a:prstGeom prst="rect">
                      <a:avLst/>
                    </a:prstGeom>
                  </pic:spPr>
                </pic:pic>
              </a:graphicData>
            </a:graphic>
          </wp:inline>
        </w:drawing>
      </w:r>
    </w:p>
    <w:p w14:paraId="3799C324" w14:textId="77777777" w:rsidR="00036A06" w:rsidRPr="005A6D91" w:rsidRDefault="00036A06" w:rsidP="00FE10E4">
      <w:pPr>
        <w:rPr>
          <w:rFonts w:cs="Times New Roman"/>
          <w:b/>
          <w:bCs/>
        </w:rPr>
      </w:pPr>
    </w:p>
    <w:p w14:paraId="7AC9D73F" w14:textId="46B30149" w:rsidR="001E5B4D" w:rsidRPr="005A6D91" w:rsidRDefault="00AF4936" w:rsidP="001E5B4D">
      <w:pPr>
        <w:rPr>
          <w:rFonts w:cs="Times New Roman"/>
          <w:b/>
          <w:bCs/>
        </w:rPr>
      </w:pPr>
      <w:r w:rsidRPr="005A6D91">
        <w:rPr>
          <w:rFonts w:cs="Times New Roman"/>
          <w:b/>
          <w:bCs/>
        </w:rPr>
        <w:t xml:space="preserve">Factors considered in </w:t>
      </w:r>
      <w:r w:rsidR="00716127" w:rsidRPr="005A6D91">
        <w:rPr>
          <w:rFonts w:cs="Times New Roman"/>
          <w:b/>
          <w:bCs/>
        </w:rPr>
        <w:t xml:space="preserve">the </w:t>
      </w:r>
      <w:r w:rsidRPr="005A6D91">
        <w:rPr>
          <w:rFonts w:cs="Times New Roman"/>
          <w:b/>
          <w:bCs/>
        </w:rPr>
        <w:t xml:space="preserve">optimization of </w:t>
      </w:r>
      <w:r w:rsidR="00FA47A7" w:rsidRPr="005A6D91">
        <w:rPr>
          <w:rFonts w:cs="Times New Roman"/>
          <w:b/>
          <w:bCs/>
        </w:rPr>
        <w:t>expression.</w:t>
      </w:r>
    </w:p>
    <w:p w14:paraId="1F1A3A0E" w14:textId="4C0114B8" w:rsidR="00BE27B7" w:rsidRPr="005A6D91" w:rsidRDefault="00BE27B7" w:rsidP="00BE27B7">
      <w:pPr>
        <w:rPr>
          <w:rFonts w:cs="Times New Roman"/>
        </w:rPr>
      </w:pPr>
      <w:r w:rsidRPr="005A6D91">
        <w:rPr>
          <w:rFonts w:cs="Times New Roman"/>
        </w:rPr>
        <w:t>The choice of bacterial strain can profoundly influence expression levels, protein solubility, and the overall yield of the protein.</w:t>
      </w:r>
      <w:r w:rsidRPr="005A6D91">
        <w:rPr>
          <w:rFonts w:cs="Times New Roman"/>
        </w:rPr>
        <w:t xml:space="preserve"> </w:t>
      </w:r>
      <w:r w:rsidRPr="005A6D91">
        <w:rPr>
          <w:rFonts w:cs="Times New Roman"/>
        </w:rPr>
        <w:t>For general cloning and plasmid maintenance, the DH5a strain was employed. In contrast, the RV308ai and BL21(DE3) strains served as host strains dedicated to protein expression.</w:t>
      </w:r>
      <w:r w:rsidRPr="005A6D91">
        <w:rPr>
          <w:rFonts w:cs="Times New Roman"/>
        </w:rPr>
        <w:t xml:space="preserve"> </w:t>
      </w:r>
      <w:r w:rsidRPr="005A6D91">
        <w:rPr>
          <w:rFonts w:cs="Times New Roman"/>
        </w:rPr>
        <w:t xml:space="preserve">The study underscored three distinct cultivation modes: the basic batch mode, the fed-batch mode, and flask culture. Each mode was tested at two temperatures, specifically 29°C and 37°C. The incorporation of multiple cultivation modes and temperature variations speaks to the researchers' meticulous approach to identify the most </w:t>
      </w:r>
      <w:r w:rsidR="00036A06" w:rsidRPr="005A6D91">
        <w:rPr>
          <w:rFonts w:cs="Times New Roman"/>
        </w:rPr>
        <w:t>favorable</w:t>
      </w:r>
      <w:r w:rsidRPr="005A6D91">
        <w:rPr>
          <w:rFonts w:cs="Times New Roman"/>
        </w:rPr>
        <w:t xml:space="preserve"> environment for protein expression.</w:t>
      </w:r>
    </w:p>
    <w:p w14:paraId="12F0AA64" w14:textId="4C31F7E3" w:rsidR="00BE27B7" w:rsidRPr="005A6D91" w:rsidRDefault="00BE27B7" w:rsidP="00BE27B7">
      <w:pPr>
        <w:rPr>
          <w:rFonts w:cs="Times New Roman"/>
        </w:rPr>
      </w:pPr>
    </w:p>
    <w:p w14:paraId="5B53A68D" w14:textId="5C451839" w:rsidR="00FA47A7" w:rsidRPr="005A6D91" w:rsidRDefault="00AF4936" w:rsidP="00D81106">
      <w:pPr>
        <w:rPr>
          <w:rFonts w:cs="Times New Roman"/>
          <w:b/>
          <w:bCs/>
        </w:rPr>
      </w:pPr>
      <w:r w:rsidRPr="005A6D91">
        <w:rPr>
          <w:rFonts w:cs="Times New Roman"/>
          <w:b/>
          <w:bCs/>
        </w:rPr>
        <w:t>How was expression monitored</w:t>
      </w:r>
      <w:r w:rsidR="00CF6080" w:rsidRPr="005A6D91">
        <w:rPr>
          <w:rFonts w:cs="Times New Roman"/>
          <w:b/>
          <w:bCs/>
        </w:rPr>
        <w:t>/measured/</w:t>
      </w:r>
      <w:r w:rsidR="005C361B" w:rsidRPr="005A6D91">
        <w:rPr>
          <w:rFonts w:cs="Times New Roman"/>
          <w:b/>
          <w:bCs/>
        </w:rPr>
        <w:t>compared?</w:t>
      </w:r>
    </w:p>
    <w:p w14:paraId="31952AFC" w14:textId="6D6DD23C" w:rsidR="00DD1450" w:rsidRPr="005A6D91" w:rsidRDefault="001431F9" w:rsidP="00FE10E4">
      <w:pPr>
        <w:jc w:val="both"/>
        <w:rPr>
          <w:rFonts w:cs="Times New Roman"/>
        </w:rPr>
      </w:pPr>
      <w:r w:rsidRPr="005A6D91">
        <w:rPr>
          <w:rFonts w:cs="Times New Roman"/>
        </w:rPr>
        <w:t>Expression was chiefly monitored via densitometric analysis of SDS-PAGE gels, allowing visualization of the protein's presence and purity.</w:t>
      </w:r>
      <w:r w:rsidR="00223739" w:rsidRPr="005A6D91">
        <w:rPr>
          <w:rFonts w:cs="Times New Roman"/>
        </w:rPr>
        <w:t xml:space="preserve"> (</w:t>
      </w:r>
      <w:r w:rsidR="00223739" w:rsidRPr="005A6D91">
        <w:rPr>
          <w:rFonts w:cs="Times New Roman"/>
        </w:rPr>
        <w:t xml:space="preserve">Patra, A.K. </w:t>
      </w:r>
      <w:r w:rsidR="00223739" w:rsidRPr="005A6D91">
        <w:rPr>
          <w:rFonts w:cs="Times New Roman"/>
          <w:i/>
          <w:iCs/>
        </w:rPr>
        <w:t>et al.</w:t>
      </w:r>
      <w:r w:rsidR="00223739" w:rsidRPr="005A6D91">
        <w:rPr>
          <w:rFonts w:cs="Times New Roman"/>
        </w:rPr>
        <w:t xml:space="preserve">, </w:t>
      </w:r>
      <w:r w:rsidR="00223739" w:rsidRPr="005A6D91">
        <w:rPr>
          <w:rFonts w:cs="Times New Roman"/>
        </w:rPr>
        <w:t xml:space="preserve">2000) </w:t>
      </w:r>
      <w:r w:rsidRPr="005A6D91">
        <w:rPr>
          <w:rFonts w:cs="Times New Roman"/>
        </w:rPr>
        <w:t xml:space="preserve"> The Reversed phase-HPLC further confirmed the hGH protein's purity.</w:t>
      </w:r>
    </w:p>
    <w:p w14:paraId="677CEDD1" w14:textId="77777777" w:rsidR="00D81106" w:rsidRPr="005A6D91" w:rsidRDefault="00D81106" w:rsidP="00FE10E4">
      <w:pPr>
        <w:jc w:val="both"/>
        <w:rPr>
          <w:rFonts w:cs="Times New Roman"/>
          <w:b/>
          <w:bCs/>
        </w:rPr>
      </w:pPr>
    </w:p>
    <w:p w14:paraId="600808AA" w14:textId="03A4E897" w:rsidR="00DE003F" w:rsidRPr="005A6D91" w:rsidRDefault="0058166E" w:rsidP="00DE003F">
      <w:pPr>
        <w:jc w:val="both"/>
        <w:rPr>
          <w:rFonts w:cs="Times New Roman"/>
          <w:b/>
          <w:bCs/>
        </w:rPr>
      </w:pPr>
      <w:r w:rsidRPr="005A6D91">
        <w:rPr>
          <w:rFonts w:cs="Times New Roman"/>
          <w:b/>
          <w:bCs/>
        </w:rPr>
        <w:t>T</w:t>
      </w:r>
      <w:r w:rsidR="004F2EE2" w:rsidRPr="005A6D91">
        <w:rPr>
          <w:rFonts w:cs="Times New Roman"/>
          <w:b/>
          <w:bCs/>
        </w:rPr>
        <w:t>he results of the expression</w:t>
      </w:r>
    </w:p>
    <w:p w14:paraId="4E7102F4" w14:textId="4C51B93E" w:rsidR="00C46097" w:rsidRPr="005A6D91" w:rsidRDefault="00C46097" w:rsidP="00DE003F">
      <w:pPr>
        <w:jc w:val="both"/>
        <w:rPr>
          <w:rFonts w:cs="Times New Roman"/>
        </w:rPr>
      </w:pPr>
      <w:r w:rsidRPr="005A6D91">
        <w:rPr>
          <w:rFonts w:cs="Times New Roman"/>
        </w:rPr>
        <w:t>The product distribution after cell disruption varied based on the temperature. At 37°C, 60% aggregated into inclusion bodies, whereas at 29°C, about 95% remained soluble.</w:t>
      </w:r>
      <w:r w:rsidR="0040580C" w:rsidRPr="005A6D91">
        <w:rPr>
          <w:rFonts w:cs="Times New Roman"/>
        </w:rPr>
        <w:t xml:space="preserve"> </w:t>
      </w:r>
      <w:r w:rsidR="0040580C" w:rsidRPr="005A6D91">
        <w:rPr>
          <w:rFonts w:cs="Times New Roman"/>
        </w:rPr>
        <w:t xml:space="preserve">(Fig. </w:t>
      </w:r>
      <w:r w:rsidR="00DE003F" w:rsidRPr="005A6D91">
        <w:rPr>
          <w:rFonts w:cs="Times New Roman"/>
        </w:rPr>
        <w:t>1</w:t>
      </w:r>
      <w:r w:rsidR="0040580C" w:rsidRPr="005A6D91">
        <w:rPr>
          <w:rFonts w:cs="Times New Roman"/>
        </w:rPr>
        <w:t>).</w:t>
      </w:r>
    </w:p>
    <w:p w14:paraId="0C42337B" w14:textId="799F76AE" w:rsidR="00DE003F" w:rsidRPr="005A6D91" w:rsidRDefault="00DE003F" w:rsidP="00DE003F">
      <w:pPr>
        <w:jc w:val="both"/>
        <w:rPr>
          <w:rFonts w:cs="Times New Roman"/>
        </w:rPr>
      </w:pPr>
      <w:r w:rsidRPr="005A6D91">
        <w:rPr>
          <w:rFonts w:cs="Times New Roman"/>
        </w:rPr>
        <w:t xml:space="preserve">The expression rate in flask cultures reached 9% of total cell protein (TCP) 1h after induction, 15.3% after 2h, 20% after 3h and 23.2% of TCP 4h after induction with an average OD600 of 6.5 (Fig. </w:t>
      </w:r>
      <w:r w:rsidR="008108AC" w:rsidRPr="005A6D91">
        <w:rPr>
          <w:rFonts w:cs="Times New Roman"/>
        </w:rPr>
        <w:t>2</w:t>
      </w:r>
      <w:r w:rsidRPr="005A6D91">
        <w:rPr>
          <w:rFonts w:cs="Times New Roman"/>
        </w:rPr>
        <w:t>)</w:t>
      </w:r>
      <w:r w:rsidR="008108AC" w:rsidRPr="005A6D91">
        <w:rPr>
          <w:rFonts w:cs="Times New Roman"/>
        </w:rPr>
        <w:t xml:space="preserve">. </w:t>
      </w:r>
      <w:r w:rsidR="00FE10E4" w:rsidRPr="005A6D91">
        <w:rPr>
          <w:rFonts w:cs="Times New Roman"/>
        </w:rPr>
        <w:t xml:space="preserve">Shake-flask cultures yielded expression rates on average 23.3% of total cell proteins (TCP), followed by 19.5% of TCP during batch fermentation and 14.4% during fed-batch. </w:t>
      </w:r>
    </w:p>
    <w:p w14:paraId="4EC99007" w14:textId="6B2057A4" w:rsidR="000838EB" w:rsidRPr="005A6D91" w:rsidRDefault="000838EB" w:rsidP="000838EB">
      <w:pPr>
        <w:jc w:val="both"/>
        <w:rPr>
          <w:rFonts w:cs="Times New Roman"/>
        </w:rPr>
      </w:pPr>
      <w:r w:rsidRPr="005A6D91">
        <w:rPr>
          <w:rFonts w:cs="Times New Roman"/>
        </w:rPr>
        <w:lastRenderedPageBreak/>
        <w:drawing>
          <wp:inline distT="0" distB="0" distL="0" distR="0" wp14:anchorId="52CF31ED" wp14:editId="4ED13E59">
            <wp:extent cx="3390900" cy="2123971"/>
            <wp:effectExtent l="0" t="0" r="0" b="0"/>
            <wp:docPr id="1632505036"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05036" name="Picture 1" descr="A close-up of a test&#10;&#10;Description automatically generated"/>
                    <pic:cNvPicPr/>
                  </pic:nvPicPr>
                  <pic:blipFill>
                    <a:blip r:embed="rId9"/>
                    <a:stretch>
                      <a:fillRect/>
                    </a:stretch>
                  </pic:blipFill>
                  <pic:spPr>
                    <a:xfrm>
                      <a:off x="0" y="0"/>
                      <a:ext cx="3423049" cy="2144108"/>
                    </a:xfrm>
                    <a:prstGeom prst="rect">
                      <a:avLst/>
                    </a:prstGeom>
                  </pic:spPr>
                </pic:pic>
              </a:graphicData>
            </a:graphic>
          </wp:inline>
        </w:drawing>
      </w:r>
    </w:p>
    <w:p w14:paraId="0BEC414B" w14:textId="55B2C6C1" w:rsidR="00DE003F" w:rsidRPr="005A6D91" w:rsidRDefault="00DE003F" w:rsidP="00B53CFF">
      <w:pPr>
        <w:pStyle w:val="Subtitle"/>
      </w:pPr>
      <w:r w:rsidRPr="005A6D91">
        <w:t>Figure 1, SDS-PAGE gel of Trx-hGH</w:t>
      </w:r>
      <w:r w:rsidRPr="005A6D91">
        <w:t xml:space="preserve"> </w:t>
      </w:r>
      <w:r w:rsidRPr="005A6D91">
        <w:t xml:space="preserve">expression, from Figure </w:t>
      </w:r>
      <w:r w:rsidRPr="005A6D91">
        <w:t>2</w:t>
      </w:r>
      <w:r w:rsidRPr="005A6D91">
        <w:t xml:space="preserve"> of Levarski, Z. et al. 2014</w:t>
      </w:r>
      <w:r w:rsidRPr="005A6D91">
        <w:t>(2)</w:t>
      </w:r>
    </w:p>
    <w:p w14:paraId="53AE4B47" w14:textId="77777777" w:rsidR="006744E6" w:rsidRPr="005A6D91" w:rsidRDefault="006744E6" w:rsidP="00DE003F">
      <w:pPr>
        <w:jc w:val="both"/>
        <w:rPr>
          <w:rFonts w:cs="Times New Roman"/>
          <w:i/>
          <w:iCs/>
        </w:rPr>
      </w:pPr>
    </w:p>
    <w:p w14:paraId="7F0B0FF5" w14:textId="6084C177" w:rsidR="001B17E3" w:rsidRPr="005A6D91" w:rsidRDefault="00DE003F" w:rsidP="000838EB">
      <w:pPr>
        <w:jc w:val="both"/>
        <w:rPr>
          <w:rFonts w:cs="Times New Roman"/>
        </w:rPr>
      </w:pPr>
      <w:r w:rsidRPr="005A6D91">
        <w:rPr>
          <w:rFonts w:cs="Times New Roman"/>
        </w:rPr>
        <w:drawing>
          <wp:inline distT="0" distB="0" distL="0" distR="0" wp14:anchorId="26C2034A" wp14:editId="1FFFD5B8">
            <wp:extent cx="5388610" cy="2368104"/>
            <wp:effectExtent l="0" t="0" r="2540" b="0"/>
            <wp:docPr id="858626643" name="Picture 1" descr="A close-up of several dna samp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26643" name="Picture 1" descr="A close-up of several dna samples&#10;&#10;Description automatically generated"/>
                    <pic:cNvPicPr/>
                  </pic:nvPicPr>
                  <pic:blipFill>
                    <a:blip r:embed="rId10"/>
                    <a:stretch>
                      <a:fillRect/>
                    </a:stretch>
                  </pic:blipFill>
                  <pic:spPr>
                    <a:xfrm>
                      <a:off x="0" y="0"/>
                      <a:ext cx="5394447" cy="2370669"/>
                    </a:xfrm>
                    <a:prstGeom prst="rect">
                      <a:avLst/>
                    </a:prstGeom>
                  </pic:spPr>
                </pic:pic>
              </a:graphicData>
            </a:graphic>
          </wp:inline>
        </w:drawing>
      </w:r>
    </w:p>
    <w:p w14:paraId="05135C8E" w14:textId="527460CF" w:rsidR="006744E6" w:rsidRPr="005A6D91" w:rsidRDefault="006744E6" w:rsidP="00B53CFF">
      <w:pPr>
        <w:pStyle w:val="Subtitle"/>
      </w:pPr>
      <w:r w:rsidRPr="005A6D91">
        <w:t xml:space="preserve">Figure </w:t>
      </w:r>
      <w:r w:rsidRPr="005A6D91">
        <w:t>2</w:t>
      </w:r>
      <w:r w:rsidRPr="005A6D91">
        <w:t xml:space="preserve">, SDS-PAGE gel of Trx-hGH expression, from Figure </w:t>
      </w:r>
      <w:r w:rsidRPr="005A6D91">
        <w:t>3</w:t>
      </w:r>
      <w:r w:rsidRPr="005A6D91">
        <w:t xml:space="preserve"> of Levarski, Z. et al. 2014(2)</w:t>
      </w:r>
    </w:p>
    <w:p w14:paraId="1988024F" w14:textId="77777777" w:rsidR="005D6FE3" w:rsidRPr="005A6D91" w:rsidRDefault="005D6FE3" w:rsidP="00FE10E4">
      <w:pPr>
        <w:rPr>
          <w:rFonts w:cs="Times New Roman"/>
          <w:b/>
          <w:bCs/>
        </w:rPr>
      </w:pPr>
    </w:p>
    <w:p w14:paraId="25F84B9E" w14:textId="28FD53E3" w:rsidR="00AF4936" w:rsidRPr="005A6D91" w:rsidRDefault="00CF6080" w:rsidP="00FE10E4">
      <w:pPr>
        <w:rPr>
          <w:rFonts w:cs="Times New Roman"/>
          <w:b/>
          <w:bCs/>
        </w:rPr>
      </w:pPr>
      <w:r w:rsidRPr="005A6D91">
        <w:rPr>
          <w:rFonts w:cs="Times New Roman"/>
          <w:b/>
          <w:bCs/>
        </w:rPr>
        <w:t>A comment on the y</w:t>
      </w:r>
      <w:r w:rsidR="00AF4936" w:rsidRPr="005A6D91">
        <w:rPr>
          <w:rFonts w:cs="Times New Roman"/>
          <w:b/>
          <w:bCs/>
        </w:rPr>
        <w:t>ield of protein after purification</w:t>
      </w:r>
    </w:p>
    <w:p w14:paraId="0E1855FE" w14:textId="77777777" w:rsidR="0040580C" w:rsidRPr="005A6D91" w:rsidRDefault="0040580C" w:rsidP="00FE10E4">
      <w:pPr>
        <w:rPr>
          <w:rFonts w:cs="Times New Roman"/>
        </w:rPr>
      </w:pPr>
    </w:p>
    <w:p w14:paraId="779C149A" w14:textId="0D738A3A" w:rsidR="0040580C" w:rsidRPr="005A6D91" w:rsidRDefault="0040580C" w:rsidP="00FE10E4">
      <w:pPr>
        <w:rPr>
          <w:rFonts w:cs="Times New Roman"/>
        </w:rPr>
      </w:pPr>
      <w:r w:rsidRPr="005A6D91">
        <w:rPr>
          <w:rFonts w:cs="Times New Roman"/>
        </w:rPr>
        <w:drawing>
          <wp:inline distT="0" distB="0" distL="0" distR="0" wp14:anchorId="248A953C" wp14:editId="738BE12E">
            <wp:extent cx="3362794" cy="1181265"/>
            <wp:effectExtent l="0" t="0" r="0" b="0"/>
            <wp:docPr id="997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59" name=""/>
                    <pic:cNvPicPr/>
                  </pic:nvPicPr>
                  <pic:blipFill>
                    <a:blip r:embed="rId11"/>
                    <a:stretch>
                      <a:fillRect/>
                    </a:stretch>
                  </pic:blipFill>
                  <pic:spPr>
                    <a:xfrm>
                      <a:off x="0" y="0"/>
                      <a:ext cx="3362794" cy="1181265"/>
                    </a:xfrm>
                    <a:prstGeom prst="rect">
                      <a:avLst/>
                    </a:prstGeom>
                  </pic:spPr>
                </pic:pic>
              </a:graphicData>
            </a:graphic>
          </wp:inline>
        </w:drawing>
      </w:r>
    </w:p>
    <w:p w14:paraId="57D6E9C0" w14:textId="77777777" w:rsidR="001431F9" w:rsidRPr="005A6D91" w:rsidRDefault="001431F9" w:rsidP="001431F9">
      <w:pPr>
        <w:jc w:val="both"/>
        <w:rPr>
          <w:rFonts w:cs="Times New Roman"/>
        </w:rPr>
      </w:pPr>
      <w:r w:rsidRPr="005A6D91">
        <w:rPr>
          <w:rFonts w:cs="Times New Roman"/>
        </w:rPr>
        <w:t xml:space="preserve">Figure 3 taken from Table 2 of </w:t>
      </w:r>
      <w:r w:rsidRPr="005A6D91">
        <w:rPr>
          <w:rFonts w:cs="Times New Roman"/>
        </w:rPr>
        <w:t xml:space="preserve">Levarski, Z. </w:t>
      </w:r>
      <w:r w:rsidRPr="005A6D91">
        <w:rPr>
          <w:rFonts w:cs="Times New Roman"/>
          <w:i/>
          <w:iCs/>
        </w:rPr>
        <w:t>et al.</w:t>
      </w:r>
      <w:r w:rsidRPr="005A6D91">
        <w:rPr>
          <w:rFonts w:cs="Times New Roman"/>
        </w:rPr>
        <w:t xml:space="preserve"> 2014(2)</w:t>
      </w:r>
    </w:p>
    <w:p w14:paraId="56B13CEB" w14:textId="6AD250CD" w:rsidR="001431F9" w:rsidRPr="005A6D91" w:rsidRDefault="001431F9" w:rsidP="00FE10E4">
      <w:pPr>
        <w:rPr>
          <w:rFonts w:cs="Times New Roman"/>
        </w:rPr>
      </w:pPr>
    </w:p>
    <w:p w14:paraId="42FC1423" w14:textId="1F28B5DC" w:rsidR="006744E6" w:rsidRPr="005A6D91" w:rsidRDefault="002D2038" w:rsidP="001431F9">
      <w:pPr>
        <w:rPr>
          <w:rFonts w:cs="Times New Roman"/>
        </w:rPr>
      </w:pPr>
      <w:r w:rsidRPr="005A6D91">
        <w:rPr>
          <w:rFonts w:cs="Times New Roman"/>
        </w:rPr>
        <w:t xml:space="preserve">Affinity Chromatography </w:t>
      </w:r>
      <w:r w:rsidR="001431F9" w:rsidRPr="005A6D91">
        <w:rPr>
          <w:rFonts w:cs="Times New Roman"/>
        </w:rPr>
        <w:t xml:space="preserve">purified the Trx-hGH, resulting in a &gt;90% pure product. Enterokinase (hEK) cleaved the fusion protein with an efficiency of 88–94%. A second IMAC round removed residual enterokinase, Trx-His6, and other contaminants. Following anion-exchange chromatography, the resultant hGH exhibited a purity of &gt;95% on </w:t>
      </w:r>
      <w:r w:rsidR="001431F9" w:rsidRPr="005A6D91">
        <w:rPr>
          <w:rFonts w:cs="Times New Roman"/>
        </w:rPr>
        <w:t>tge</w:t>
      </w:r>
      <w:r w:rsidR="001431F9" w:rsidRPr="005A6D91">
        <w:rPr>
          <w:rFonts w:cs="Times New Roman"/>
        </w:rPr>
        <w:t xml:space="preserve"> SDS–PAGE gel. after two IMAC rounds and one anion-exchange chromatography step,</w:t>
      </w:r>
      <w:r w:rsidR="001431F9" w:rsidRPr="005A6D91">
        <w:rPr>
          <w:rFonts w:cs="Times New Roman"/>
        </w:rPr>
        <w:t xml:space="preserve"> </w:t>
      </w:r>
      <w:r w:rsidR="001431F9" w:rsidRPr="005A6D91">
        <w:rPr>
          <w:rFonts w:cs="Times New Roman"/>
        </w:rPr>
        <w:t>Reversed-phase HPLC analysis showed hGH with &gt;99% purity as determined by peak integration.</w:t>
      </w:r>
    </w:p>
    <w:p w14:paraId="010D3181" w14:textId="77777777" w:rsidR="006744E6" w:rsidRPr="005A6D91" w:rsidRDefault="006744E6" w:rsidP="00FE10E4">
      <w:pPr>
        <w:rPr>
          <w:rFonts w:cs="Times New Roman"/>
        </w:rPr>
      </w:pPr>
    </w:p>
    <w:p w14:paraId="7B519FBE" w14:textId="23D1CBE0" w:rsidR="004A68CE" w:rsidRPr="005A6D91" w:rsidRDefault="004F2EE2" w:rsidP="00055260">
      <w:pPr>
        <w:pStyle w:val="Heading1"/>
        <w:jc w:val="both"/>
        <w:rPr>
          <w:rFonts w:ascii="Times New Roman" w:hAnsi="Times New Roman" w:cs="Times New Roman"/>
        </w:rPr>
      </w:pPr>
      <w:r w:rsidRPr="005A6D91">
        <w:rPr>
          <w:rFonts w:ascii="Times New Roman" w:hAnsi="Times New Roman" w:cs="Times New Roman"/>
        </w:rPr>
        <w:t xml:space="preserve">Conclusion </w:t>
      </w:r>
    </w:p>
    <w:p w14:paraId="55310A70" w14:textId="7BA19586" w:rsidR="004A68CE" w:rsidRPr="005A6D91" w:rsidRDefault="00BE27B7" w:rsidP="00BE27B7">
      <w:pPr>
        <w:rPr>
          <w:rFonts w:cs="Times New Roman"/>
        </w:rPr>
      </w:pPr>
      <w:r w:rsidRPr="005A6D91">
        <w:rPr>
          <w:rFonts w:cs="Times New Roman"/>
        </w:rPr>
        <w:t>Levarski and colleagues embarked on a quest to optimize the production of recombinant human growth hormone (hGH) in E. coli, a challeng</w:t>
      </w:r>
      <w:r w:rsidRPr="005A6D91">
        <w:rPr>
          <w:rFonts w:cs="Times New Roman"/>
        </w:rPr>
        <w:t xml:space="preserve">e that </w:t>
      </w:r>
      <w:r w:rsidRPr="005A6D91">
        <w:rPr>
          <w:rFonts w:cs="Times New Roman"/>
        </w:rPr>
        <w:t>holds significant promise for biotechnological applications. Using a T7-based expression system augmented with a suite of purification techniques, including IMAC and anion-exchange chromatography, provided high purity yields.</w:t>
      </w:r>
      <w:r w:rsidRPr="005A6D91">
        <w:rPr>
          <w:rFonts w:cs="Times New Roman"/>
        </w:rPr>
        <w:t xml:space="preserve"> </w:t>
      </w:r>
      <w:r w:rsidRPr="005A6D91">
        <w:rPr>
          <w:rFonts w:cs="Times New Roman"/>
        </w:rPr>
        <w:t>This case study exemplifies the intricate dance of molecular biology, where each step—be it the choice of cultivation mode, or purification technique</w:t>
      </w:r>
      <w:r w:rsidR="00013F18" w:rsidRPr="005A6D91">
        <w:rPr>
          <w:rFonts w:cs="Times New Roman"/>
        </w:rPr>
        <w:t xml:space="preserve"> </w:t>
      </w:r>
      <w:r w:rsidRPr="005A6D91">
        <w:rPr>
          <w:rFonts w:cs="Times New Roman"/>
        </w:rPr>
        <w:t>plays a pivotal role in the final yield</w:t>
      </w:r>
      <w:r w:rsidR="00013F18" w:rsidRPr="005A6D91">
        <w:rPr>
          <w:rFonts w:cs="Times New Roman"/>
        </w:rPr>
        <w:t xml:space="preserve">. </w:t>
      </w:r>
      <w:r w:rsidRPr="005A6D91">
        <w:rPr>
          <w:rFonts w:cs="Times New Roman"/>
        </w:rPr>
        <w:t>The success</w:t>
      </w:r>
      <w:r w:rsidR="00013F18" w:rsidRPr="005A6D91">
        <w:rPr>
          <w:rFonts w:cs="Times New Roman"/>
        </w:rPr>
        <w:t>ful yield</w:t>
      </w:r>
      <w:r w:rsidRPr="005A6D91">
        <w:rPr>
          <w:rFonts w:cs="Times New Roman"/>
        </w:rPr>
        <w:t xml:space="preserve"> achieved by Levarski et al. </w:t>
      </w:r>
      <w:r w:rsidR="00DD1450" w:rsidRPr="005A6D91">
        <w:rPr>
          <w:rFonts w:cs="Times New Roman"/>
        </w:rPr>
        <w:t xml:space="preserve">can be used to treat </w:t>
      </w:r>
      <w:r w:rsidR="00DD1450" w:rsidRPr="005A6D91">
        <w:rPr>
          <w:rFonts w:cs="Times New Roman"/>
        </w:rPr>
        <w:t xml:space="preserve">growth hormone </w:t>
      </w:r>
      <w:r w:rsidR="00DD1450" w:rsidRPr="005A6D91">
        <w:rPr>
          <w:rFonts w:cs="Times New Roman"/>
        </w:rPr>
        <w:t xml:space="preserve">conditions </w:t>
      </w:r>
      <w:r w:rsidR="002F0436" w:rsidRPr="005A6D91">
        <w:rPr>
          <w:rFonts w:cs="Times New Roman"/>
        </w:rPr>
        <w:t xml:space="preserve">such as </w:t>
      </w:r>
      <w:r w:rsidR="00DD1450" w:rsidRPr="005A6D91">
        <w:rPr>
          <w:rFonts w:cs="Times New Roman"/>
        </w:rPr>
        <w:t>dwarfism</w:t>
      </w:r>
      <w:r w:rsidR="00DD1450" w:rsidRPr="005A6D91">
        <w:rPr>
          <w:rFonts w:cs="Times New Roman"/>
        </w:rPr>
        <w:t xml:space="preserve"> in the future</w:t>
      </w:r>
      <w:r w:rsidRPr="005A6D91">
        <w:rPr>
          <w:rFonts w:cs="Times New Roman"/>
        </w:rPr>
        <w:t>.</w:t>
      </w:r>
    </w:p>
    <w:p w14:paraId="67A094E5" w14:textId="77777777" w:rsidR="005D6FE3" w:rsidRPr="005A6D91" w:rsidRDefault="005D6FE3" w:rsidP="004F2EE2">
      <w:pPr>
        <w:rPr>
          <w:rFonts w:cs="Times New Roman"/>
        </w:rPr>
      </w:pPr>
    </w:p>
    <w:p w14:paraId="4F191FDA" w14:textId="2D7046FA" w:rsidR="00673DAE" w:rsidRPr="005A6D91" w:rsidRDefault="000B79C0" w:rsidP="00C76EC1">
      <w:pPr>
        <w:pStyle w:val="Heading1"/>
        <w:jc w:val="both"/>
        <w:rPr>
          <w:rFonts w:ascii="Times New Roman" w:hAnsi="Times New Roman" w:cs="Times New Roman"/>
        </w:rPr>
      </w:pPr>
      <w:r w:rsidRPr="005A6D91">
        <w:rPr>
          <w:rFonts w:ascii="Times New Roman" w:hAnsi="Times New Roman" w:cs="Times New Roman"/>
        </w:rPr>
        <w:t xml:space="preserve">Annotated </w:t>
      </w:r>
      <w:r w:rsidR="00A21B4F" w:rsidRPr="005A6D91">
        <w:rPr>
          <w:rFonts w:ascii="Times New Roman" w:hAnsi="Times New Roman" w:cs="Times New Roman"/>
        </w:rPr>
        <w:t>Bibliography</w:t>
      </w:r>
    </w:p>
    <w:p w14:paraId="3FF2B030" w14:textId="77777777" w:rsidR="0058166E" w:rsidRPr="005A6D91" w:rsidRDefault="0058166E" w:rsidP="0058166E">
      <w:pPr>
        <w:rPr>
          <w:rFonts w:cs="Times New Roman"/>
        </w:rPr>
      </w:pPr>
    </w:p>
    <w:p w14:paraId="7817B582" w14:textId="690110F3" w:rsidR="001E5B4D" w:rsidRPr="005A6D91" w:rsidRDefault="001E5B4D" w:rsidP="001E5B4D">
      <w:pPr>
        <w:pStyle w:val="NormalWeb"/>
        <w:ind w:left="567" w:hanging="567"/>
      </w:pPr>
      <w:r w:rsidRPr="005A6D91">
        <w:t xml:space="preserve">Krahulec, J. </w:t>
      </w:r>
      <w:r w:rsidRPr="005A6D91">
        <w:rPr>
          <w:i/>
          <w:iCs/>
        </w:rPr>
        <w:t>et al.</w:t>
      </w:r>
      <w:r w:rsidRPr="005A6D91">
        <w:t xml:space="preserve"> (2010) ‘High level expression and purification of antimicrobial human cathelicidin LL-37 in escherichia coli’, </w:t>
      </w:r>
      <w:r w:rsidRPr="005A6D91">
        <w:rPr>
          <w:i/>
          <w:iCs/>
        </w:rPr>
        <w:t>Applied Microbiology and Biotechnology</w:t>
      </w:r>
      <w:r w:rsidRPr="005A6D91">
        <w:t xml:space="preserve">, 88(1), pp. 167–175. </w:t>
      </w:r>
      <w:ins w:id="0" w:author="Peter Huang" w:date="2023-08-17T22:12:00Z">
        <w:r w:rsidR="004C531F" w:rsidRPr="005A6D91">
          <w:t xml:space="preserve">The </w:t>
        </w:r>
      </w:ins>
      <w:ins w:id="1" w:author="Peter Huang" w:date="2023-08-17T22:13:00Z">
        <w:r w:rsidR="004C531F" w:rsidRPr="005A6D91">
          <w:t>pJK100-EK vector</w:t>
        </w:r>
      </w:ins>
      <w:ins w:id="2" w:author="Peter Huang" w:date="2023-08-17T22:14:00Z">
        <w:r w:rsidR="004C531F" w:rsidRPr="005A6D91">
          <w:t xml:space="preserve"> and E.coli cloning techniques</w:t>
        </w:r>
      </w:ins>
      <w:ins w:id="3" w:author="Peter Huang" w:date="2023-08-17T22:13:00Z">
        <w:r w:rsidR="004C531F" w:rsidRPr="005A6D91">
          <w:t xml:space="preserve"> </w:t>
        </w:r>
        <w:r w:rsidR="004C531F" w:rsidRPr="005A6D91">
          <w:t xml:space="preserve">from the chosen </w:t>
        </w:r>
      </w:ins>
      <w:ins w:id="4" w:author="Peter Huang" w:date="2023-08-17T22:12:00Z">
        <w:r w:rsidR="004C531F" w:rsidRPr="005A6D91">
          <w:t xml:space="preserve">case </w:t>
        </w:r>
      </w:ins>
      <w:ins w:id="5" w:author="Peter Huang" w:date="2023-08-17T22:13:00Z">
        <w:r w:rsidR="004C531F" w:rsidRPr="005A6D91">
          <w:t>was inspired by</w:t>
        </w:r>
      </w:ins>
      <w:ins w:id="6" w:author="Peter Huang" w:date="2023-08-17T22:12:00Z">
        <w:r w:rsidR="004C531F" w:rsidRPr="005A6D91">
          <w:t xml:space="preserve"> this study</w:t>
        </w:r>
      </w:ins>
      <w:ins w:id="7" w:author="Peter Huang" w:date="2023-08-17T22:13:00Z">
        <w:r w:rsidR="004C531F" w:rsidRPr="005A6D91">
          <w:t>.</w:t>
        </w:r>
      </w:ins>
    </w:p>
    <w:p w14:paraId="42310ACD" w14:textId="3B9E738C" w:rsidR="001E5B4D" w:rsidRPr="005A6D91" w:rsidRDefault="001E5B4D" w:rsidP="001E5B4D">
      <w:pPr>
        <w:pStyle w:val="NormalWeb"/>
        <w:ind w:left="567" w:hanging="567"/>
      </w:pPr>
      <w:r w:rsidRPr="005A6D91">
        <w:t xml:space="preserve">Levarski, Z. </w:t>
      </w:r>
      <w:r w:rsidRPr="005A6D91">
        <w:rPr>
          <w:i/>
          <w:iCs/>
        </w:rPr>
        <w:t>et al.</w:t>
      </w:r>
      <w:r w:rsidRPr="005A6D91">
        <w:t xml:space="preserve"> (2014) ‘High-level expression and purification of recombinant human growth hormone produced in soluble form in escherichia coli’, </w:t>
      </w:r>
      <w:r w:rsidRPr="005A6D91">
        <w:rPr>
          <w:i/>
          <w:iCs/>
        </w:rPr>
        <w:t>Protein Expression and Purification</w:t>
      </w:r>
      <w:r w:rsidRPr="005A6D91">
        <w:t xml:space="preserve">, 100, pp. 40–47. doi:10.1016/j.pep.2014.05.003. </w:t>
      </w:r>
    </w:p>
    <w:p w14:paraId="16276315" w14:textId="32B12A25" w:rsidR="00E326AC" w:rsidRPr="005A6D91" w:rsidRDefault="00E326AC" w:rsidP="00E326AC">
      <w:pPr>
        <w:pStyle w:val="NormalWeb"/>
        <w:ind w:left="567" w:hanging="567"/>
      </w:pPr>
      <w:r w:rsidRPr="005A6D91">
        <w:t xml:space="preserve">Patra, A.K. </w:t>
      </w:r>
      <w:r w:rsidRPr="005A6D91">
        <w:rPr>
          <w:i/>
          <w:iCs/>
        </w:rPr>
        <w:t>et al.</w:t>
      </w:r>
      <w:r w:rsidRPr="005A6D91">
        <w:t xml:space="preserve"> (2000) ‘Optimization of inclusion body solubilization and Renaturation of recombinant human growth hormone from escherichia coli’, </w:t>
      </w:r>
      <w:r w:rsidRPr="005A6D91">
        <w:rPr>
          <w:i/>
          <w:iCs/>
        </w:rPr>
        <w:t>Protein Expression and Purification</w:t>
      </w:r>
      <w:r w:rsidRPr="005A6D91">
        <w:t xml:space="preserve">, 18(2), pp. 182–192. </w:t>
      </w:r>
      <w:ins w:id="8" w:author="Peter Huang" w:date="2023-08-17T22:21:00Z">
        <w:r w:rsidR="00223739" w:rsidRPr="005A6D91">
          <w:t xml:space="preserve">This study explores multiple methods for minotoring the expression of </w:t>
        </w:r>
        <w:r w:rsidR="00223739" w:rsidRPr="005A6D91">
          <w:t>Recombinant Human Growth Hormone from E</w:t>
        </w:r>
        <w:r w:rsidR="00223739" w:rsidRPr="005A6D91">
          <w:t>.</w:t>
        </w:r>
        <w:r w:rsidR="00223739" w:rsidRPr="005A6D91">
          <w:t>coli</w:t>
        </w:r>
      </w:ins>
    </w:p>
    <w:p w14:paraId="2895344E" w14:textId="23A32D40" w:rsidR="00DA028D" w:rsidRPr="005A6D91" w:rsidRDefault="00DA028D" w:rsidP="00DA028D">
      <w:pPr>
        <w:pStyle w:val="NormalWeb"/>
        <w:ind w:left="567" w:hanging="567"/>
      </w:pPr>
      <w:r w:rsidRPr="005A6D91">
        <w:t xml:space="preserve">Shin, N.-K. </w:t>
      </w:r>
      <w:r w:rsidRPr="005A6D91">
        <w:rPr>
          <w:i/>
          <w:iCs/>
        </w:rPr>
        <w:t>et al.</w:t>
      </w:r>
      <w:r w:rsidRPr="005A6D91">
        <w:t xml:space="preserve"> (1998) ‘High-level production of human growth hormone in escherichia coli by a simple recombinant process’, </w:t>
      </w:r>
      <w:r w:rsidRPr="005A6D91">
        <w:rPr>
          <w:i/>
          <w:iCs/>
        </w:rPr>
        <w:t>Journal of Biotechnology</w:t>
      </w:r>
      <w:r w:rsidRPr="005A6D91">
        <w:t xml:space="preserve">, 62(2), pp. 143–151. </w:t>
      </w:r>
      <w:ins w:id="9" w:author="Peter Huang" w:date="2023-08-17T22:22:00Z">
        <w:r w:rsidR="00223739" w:rsidRPr="005A6D91">
          <w:t xml:space="preserve">This </w:t>
        </w:r>
      </w:ins>
      <w:ins w:id="10" w:author="Peter Huang" w:date="2023-08-17T22:23:00Z">
        <w:r w:rsidR="00223739" w:rsidRPr="005A6D91">
          <w:t xml:space="preserve">previous </w:t>
        </w:r>
      </w:ins>
      <w:ins w:id="11" w:author="Peter Huang" w:date="2023-08-17T22:22:00Z">
        <w:r w:rsidR="00223739" w:rsidRPr="005A6D91">
          <w:t>study is very similar to the chosen study</w:t>
        </w:r>
      </w:ins>
      <w:ins w:id="12" w:author="Peter Huang" w:date="2023-08-17T22:23:00Z">
        <w:r w:rsidR="00223739" w:rsidRPr="005A6D91">
          <w:t xml:space="preserve"> with similar methods and cultivation modes.</w:t>
        </w:r>
      </w:ins>
    </w:p>
    <w:p w14:paraId="6FE7CB2B" w14:textId="63C61F90" w:rsidR="005D6FE3" w:rsidRPr="005A6D91" w:rsidRDefault="00992707" w:rsidP="00180A2A">
      <w:pPr>
        <w:pStyle w:val="NormalWeb"/>
        <w:ind w:left="567" w:hanging="567"/>
      </w:pPr>
      <w:r w:rsidRPr="005A6D91">
        <w:t xml:space="preserve">Studier, F.W. and Moffatt, B.A. (1986) ‘Use of bacteriophage T7 RNA polymerase to direct selective high-level expression of cloned genes’, </w:t>
      </w:r>
      <w:r w:rsidRPr="005A6D91">
        <w:rPr>
          <w:i/>
          <w:iCs/>
        </w:rPr>
        <w:t>Journal of Molecular Biology</w:t>
      </w:r>
      <w:r w:rsidRPr="005A6D91">
        <w:t xml:space="preserve">, 189(1), pp. 113–130. </w:t>
      </w:r>
      <w:ins w:id="13" w:author="Peter Huang" w:date="2023-08-17T22:24:00Z">
        <w:r w:rsidR="00223739" w:rsidRPr="005A6D91">
          <w:t xml:space="preserve">This study explores the importance and uses of the </w:t>
        </w:r>
        <w:r w:rsidR="00223739" w:rsidRPr="005A6D91">
          <w:t>T7-based expression system</w:t>
        </w:r>
        <w:r w:rsidR="00223739" w:rsidRPr="005A6D91">
          <w:t>.</w:t>
        </w:r>
      </w:ins>
    </w:p>
    <w:p w14:paraId="18004AB9" w14:textId="77777777" w:rsidR="0015121A" w:rsidRDefault="0015121A" w:rsidP="00C76EC1">
      <w:pPr>
        <w:jc w:val="both"/>
      </w:pPr>
    </w:p>
    <w:sectPr w:rsidR="0015121A" w:rsidSect="00D17DDB">
      <w:headerReference w:type="default" r:id="rId12"/>
      <w:footerReference w:type="even" r:id="rId13"/>
      <w:footerReference w:type="default" r:id="rId14"/>
      <w:pgSz w:w="12240" w:h="15840"/>
      <w:pgMar w:top="1412" w:right="1412" w:bottom="1412" w:left="1412"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35FDA" w14:textId="77777777" w:rsidR="00EC5CE5" w:rsidRDefault="00EC5CE5" w:rsidP="008F1A29">
      <w:r>
        <w:separator/>
      </w:r>
    </w:p>
  </w:endnote>
  <w:endnote w:type="continuationSeparator" w:id="0">
    <w:p w14:paraId="28E427CE" w14:textId="77777777" w:rsidR="00EC5CE5" w:rsidRDefault="00EC5CE5" w:rsidP="008F1A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78831899"/>
      <w:docPartObj>
        <w:docPartGallery w:val="Page Numbers (Bottom of Page)"/>
        <w:docPartUnique/>
      </w:docPartObj>
    </w:sdtPr>
    <w:sdtContent>
      <w:p w14:paraId="6D931623" w14:textId="2D9CADB1" w:rsidR="004A68CE" w:rsidRDefault="004A68CE" w:rsidP="00E874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49062B" w14:textId="77777777" w:rsidR="004A68CE" w:rsidRDefault="004A68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20031988"/>
      <w:docPartObj>
        <w:docPartGallery w:val="Page Numbers (Bottom of Page)"/>
        <w:docPartUnique/>
      </w:docPartObj>
    </w:sdtPr>
    <w:sdtContent>
      <w:p w14:paraId="6DAA0FB8" w14:textId="10FA846D" w:rsidR="004A68CE" w:rsidRDefault="004A68CE" w:rsidP="00E8747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DB95B90" w14:textId="49E2EB24" w:rsidR="004A68CE" w:rsidRDefault="004A68CE">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2895F0" w14:textId="77777777" w:rsidR="00EC5CE5" w:rsidRDefault="00EC5CE5" w:rsidP="008F1A29">
      <w:r>
        <w:separator/>
      </w:r>
    </w:p>
  </w:footnote>
  <w:footnote w:type="continuationSeparator" w:id="0">
    <w:p w14:paraId="3D7AE418" w14:textId="77777777" w:rsidR="00EC5CE5" w:rsidRDefault="00EC5CE5" w:rsidP="008F1A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43501" w14:textId="04D25510" w:rsidR="00B53CFF" w:rsidRDefault="00B53CFF">
    <w:pPr>
      <w:pStyle w:val="Header"/>
    </w:pPr>
    <w:r>
      <w:t>Peter Huang 45367115 Article Review 1</w:t>
    </w:r>
  </w:p>
  <w:p w14:paraId="26F64DCB" w14:textId="77777777" w:rsidR="0069637D" w:rsidRDefault="006963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37E6C"/>
    <w:multiLevelType w:val="hybridMultilevel"/>
    <w:tmpl w:val="243C7B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6282355"/>
    <w:multiLevelType w:val="hybridMultilevel"/>
    <w:tmpl w:val="510CD2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93B11C3"/>
    <w:multiLevelType w:val="hybridMultilevel"/>
    <w:tmpl w:val="060AF826"/>
    <w:lvl w:ilvl="0" w:tplc="943411CA">
      <w:start w:val="1"/>
      <w:numFmt w:val="decimal"/>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7601FD"/>
    <w:multiLevelType w:val="hybridMultilevel"/>
    <w:tmpl w:val="C5B41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B13971"/>
    <w:multiLevelType w:val="hybridMultilevel"/>
    <w:tmpl w:val="D820E5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8E1CD6"/>
    <w:multiLevelType w:val="hybridMultilevel"/>
    <w:tmpl w:val="F5568B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34A5552"/>
    <w:multiLevelType w:val="hybridMultilevel"/>
    <w:tmpl w:val="C0CE16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7B4293"/>
    <w:multiLevelType w:val="hybridMultilevel"/>
    <w:tmpl w:val="4B267F2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7C045EB"/>
    <w:multiLevelType w:val="multilevel"/>
    <w:tmpl w:val="37C024DC"/>
    <w:styleLink w:val="Numberedlist"/>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29446D9"/>
    <w:multiLevelType w:val="hybridMultilevel"/>
    <w:tmpl w:val="88D0FBB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C62750A"/>
    <w:multiLevelType w:val="hybridMultilevel"/>
    <w:tmpl w:val="9B0ED544"/>
    <w:lvl w:ilvl="0" w:tplc="4950F61A">
      <w:start w:val="1"/>
      <w:numFmt w:val="bullet"/>
      <w:pStyle w:val="Dotpoin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9C5EB8"/>
    <w:multiLevelType w:val="hybridMultilevel"/>
    <w:tmpl w:val="E5D6EB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C772C47"/>
    <w:multiLevelType w:val="multilevel"/>
    <w:tmpl w:val="FE72E1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1749114053">
    <w:abstractNumId w:val="10"/>
  </w:num>
  <w:num w:numId="2" w16cid:durableId="1736078018">
    <w:abstractNumId w:val="12"/>
  </w:num>
  <w:num w:numId="3" w16cid:durableId="1614089065">
    <w:abstractNumId w:val="2"/>
  </w:num>
  <w:num w:numId="4" w16cid:durableId="574435067">
    <w:abstractNumId w:val="8"/>
  </w:num>
  <w:num w:numId="5" w16cid:durableId="1658486488">
    <w:abstractNumId w:val="6"/>
  </w:num>
  <w:num w:numId="6" w16cid:durableId="949970482">
    <w:abstractNumId w:val="3"/>
  </w:num>
  <w:num w:numId="7" w16cid:durableId="384330752">
    <w:abstractNumId w:val="11"/>
  </w:num>
  <w:num w:numId="8" w16cid:durableId="799613534">
    <w:abstractNumId w:val="1"/>
  </w:num>
  <w:num w:numId="9" w16cid:durableId="96877039">
    <w:abstractNumId w:val="7"/>
  </w:num>
  <w:num w:numId="10" w16cid:durableId="753279592">
    <w:abstractNumId w:val="5"/>
  </w:num>
  <w:num w:numId="11" w16cid:durableId="1460344293">
    <w:abstractNumId w:val="4"/>
  </w:num>
  <w:num w:numId="12" w16cid:durableId="1449666627">
    <w:abstractNumId w:val="9"/>
  </w:num>
  <w:num w:numId="13" w16cid:durableId="44905516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r Huang">
    <w15:presenceInfo w15:providerId="Windows Live" w15:userId="fc5fc8bbf145b5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7DDB"/>
    <w:rsid w:val="00013F18"/>
    <w:rsid w:val="00036A06"/>
    <w:rsid w:val="000410E6"/>
    <w:rsid w:val="00055260"/>
    <w:rsid w:val="000838EB"/>
    <w:rsid w:val="000B04CA"/>
    <w:rsid w:val="000B79C0"/>
    <w:rsid w:val="000F61BE"/>
    <w:rsid w:val="001431F9"/>
    <w:rsid w:val="001507C3"/>
    <w:rsid w:val="0015121A"/>
    <w:rsid w:val="001541DB"/>
    <w:rsid w:val="00165AFB"/>
    <w:rsid w:val="00180A2A"/>
    <w:rsid w:val="001A55AA"/>
    <w:rsid w:val="001A5D9B"/>
    <w:rsid w:val="001B17E3"/>
    <w:rsid w:val="001B1F15"/>
    <w:rsid w:val="001B3155"/>
    <w:rsid w:val="001D6A19"/>
    <w:rsid w:val="001E5B4D"/>
    <w:rsid w:val="001F3D24"/>
    <w:rsid w:val="001F4CC5"/>
    <w:rsid w:val="00223739"/>
    <w:rsid w:val="00242627"/>
    <w:rsid w:val="00244EDF"/>
    <w:rsid w:val="00257F44"/>
    <w:rsid w:val="0027307B"/>
    <w:rsid w:val="00281597"/>
    <w:rsid w:val="002D2038"/>
    <w:rsid w:val="002D5334"/>
    <w:rsid w:val="002F0436"/>
    <w:rsid w:val="0031017F"/>
    <w:rsid w:val="00324524"/>
    <w:rsid w:val="00343D15"/>
    <w:rsid w:val="003960A6"/>
    <w:rsid w:val="003C0435"/>
    <w:rsid w:val="003F1200"/>
    <w:rsid w:val="0040580C"/>
    <w:rsid w:val="00413615"/>
    <w:rsid w:val="00443EED"/>
    <w:rsid w:val="0047216D"/>
    <w:rsid w:val="004907D9"/>
    <w:rsid w:val="00492393"/>
    <w:rsid w:val="00493499"/>
    <w:rsid w:val="004A0707"/>
    <w:rsid w:val="004A68CE"/>
    <w:rsid w:val="004C531F"/>
    <w:rsid w:val="004D6163"/>
    <w:rsid w:val="004F2EE2"/>
    <w:rsid w:val="004F493B"/>
    <w:rsid w:val="005025A4"/>
    <w:rsid w:val="00517655"/>
    <w:rsid w:val="005453BA"/>
    <w:rsid w:val="0055642D"/>
    <w:rsid w:val="00567AC9"/>
    <w:rsid w:val="0058166E"/>
    <w:rsid w:val="005A6D91"/>
    <w:rsid w:val="005C2B6F"/>
    <w:rsid w:val="005C361B"/>
    <w:rsid w:val="005C51B5"/>
    <w:rsid w:val="005D6FE3"/>
    <w:rsid w:val="005E21F8"/>
    <w:rsid w:val="005F1EF8"/>
    <w:rsid w:val="00631534"/>
    <w:rsid w:val="0063741B"/>
    <w:rsid w:val="00651192"/>
    <w:rsid w:val="00651DD6"/>
    <w:rsid w:val="00662B31"/>
    <w:rsid w:val="00673DAE"/>
    <w:rsid w:val="006744E6"/>
    <w:rsid w:val="0069637D"/>
    <w:rsid w:val="006A5815"/>
    <w:rsid w:val="006B5AEF"/>
    <w:rsid w:val="006F7CF5"/>
    <w:rsid w:val="00712724"/>
    <w:rsid w:val="00716127"/>
    <w:rsid w:val="0073322A"/>
    <w:rsid w:val="00737B6B"/>
    <w:rsid w:val="00793047"/>
    <w:rsid w:val="007A2528"/>
    <w:rsid w:val="007A711D"/>
    <w:rsid w:val="008108AC"/>
    <w:rsid w:val="00823763"/>
    <w:rsid w:val="00861BDA"/>
    <w:rsid w:val="00861FDA"/>
    <w:rsid w:val="00883B5D"/>
    <w:rsid w:val="008C006A"/>
    <w:rsid w:val="008C0092"/>
    <w:rsid w:val="008C49C7"/>
    <w:rsid w:val="008C7A32"/>
    <w:rsid w:val="008F1A29"/>
    <w:rsid w:val="009046CC"/>
    <w:rsid w:val="009212C1"/>
    <w:rsid w:val="00944606"/>
    <w:rsid w:val="00953D69"/>
    <w:rsid w:val="00975C76"/>
    <w:rsid w:val="009819A1"/>
    <w:rsid w:val="00992707"/>
    <w:rsid w:val="009B0090"/>
    <w:rsid w:val="009C7921"/>
    <w:rsid w:val="00A21B4F"/>
    <w:rsid w:val="00A25E0C"/>
    <w:rsid w:val="00A46DEB"/>
    <w:rsid w:val="00A51789"/>
    <w:rsid w:val="00A567B2"/>
    <w:rsid w:val="00A613A0"/>
    <w:rsid w:val="00A66756"/>
    <w:rsid w:val="00AF4936"/>
    <w:rsid w:val="00B2008D"/>
    <w:rsid w:val="00B42789"/>
    <w:rsid w:val="00B53CFF"/>
    <w:rsid w:val="00B745C5"/>
    <w:rsid w:val="00B84B6E"/>
    <w:rsid w:val="00B92D6D"/>
    <w:rsid w:val="00BB0831"/>
    <w:rsid w:val="00BC199F"/>
    <w:rsid w:val="00BD47F3"/>
    <w:rsid w:val="00BE27B7"/>
    <w:rsid w:val="00BF1F0A"/>
    <w:rsid w:val="00C16C97"/>
    <w:rsid w:val="00C17515"/>
    <w:rsid w:val="00C40940"/>
    <w:rsid w:val="00C46097"/>
    <w:rsid w:val="00C76EC1"/>
    <w:rsid w:val="00CA4A21"/>
    <w:rsid w:val="00CB2830"/>
    <w:rsid w:val="00CB43CA"/>
    <w:rsid w:val="00CE2D39"/>
    <w:rsid w:val="00CF6080"/>
    <w:rsid w:val="00D04928"/>
    <w:rsid w:val="00D17DDB"/>
    <w:rsid w:val="00D2204E"/>
    <w:rsid w:val="00D4765B"/>
    <w:rsid w:val="00D6473E"/>
    <w:rsid w:val="00D64FA0"/>
    <w:rsid w:val="00D74A6F"/>
    <w:rsid w:val="00D81106"/>
    <w:rsid w:val="00DA028D"/>
    <w:rsid w:val="00DC4318"/>
    <w:rsid w:val="00DD1450"/>
    <w:rsid w:val="00DD228E"/>
    <w:rsid w:val="00DE003F"/>
    <w:rsid w:val="00DF07A2"/>
    <w:rsid w:val="00DF1547"/>
    <w:rsid w:val="00DF1ADF"/>
    <w:rsid w:val="00E20C88"/>
    <w:rsid w:val="00E21D36"/>
    <w:rsid w:val="00E326AC"/>
    <w:rsid w:val="00E509DF"/>
    <w:rsid w:val="00E62087"/>
    <w:rsid w:val="00E70C6D"/>
    <w:rsid w:val="00E917DF"/>
    <w:rsid w:val="00E95E9B"/>
    <w:rsid w:val="00E95F5B"/>
    <w:rsid w:val="00E96FE2"/>
    <w:rsid w:val="00EC5CE5"/>
    <w:rsid w:val="00F318EE"/>
    <w:rsid w:val="00F33F43"/>
    <w:rsid w:val="00F410DF"/>
    <w:rsid w:val="00F47847"/>
    <w:rsid w:val="00F51F95"/>
    <w:rsid w:val="00F800F5"/>
    <w:rsid w:val="00FA47A7"/>
    <w:rsid w:val="00FC4FB2"/>
    <w:rsid w:val="00FE10E4"/>
    <w:rsid w:val="00FE3043"/>
  </w:rsids>
  <m:mathPr>
    <m:mathFont m:val="Cambria Math"/>
    <m:brkBin m:val="before"/>
    <m:brkBinSub m:val="--"/>
    <m:smallFrac m:val="0"/>
    <m:dispDef m:val="0"/>
    <m:lMargin m:val="0"/>
    <m:rMargin m:val="0"/>
    <m:defJc m:val="centerGroup"/>
    <m:wrapRight/>
    <m:intLim m:val="subSup"/>
    <m:naryLim m:val="subSup"/>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556028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17DDB"/>
    <w:rPr>
      <w:rFonts w:ascii="Times New Roman" w:hAnsi="Times New Roman"/>
      <w:sz w:val="24"/>
      <w:szCs w:val="24"/>
      <w:lang w:val="en-US"/>
    </w:rPr>
  </w:style>
  <w:style w:type="paragraph" w:styleId="Heading1">
    <w:name w:val="heading 1"/>
    <w:aliases w:val="Heading (Small)"/>
    <w:basedOn w:val="Heading2"/>
    <w:next w:val="Normal"/>
    <w:link w:val="Heading1Char"/>
    <w:uiPriority w:val="9"/>
    <w:qFormat/>
    <w:rsid w:val="009212C1"/>
    <w:pPr>
      <w:outlineLvl w:val="0"/>
    </w:pPr>
    <w:rPr>
      <w:bCs w:val="0"/>
      <w:color w:val="345A8A" w:themeColor="accent1" w:themeShade="B5"/>
      <w:sz w:val="28"/>
      <w:szCs w:val="28"/>
    </w:rPr>
  </w:style>
  <w:style w:type="paragraph" w:styleId="Heading2">
    <w:name w:val="heading 2"/>
    <w:basedOn w:val="Normal"/>
    <w:next w:val="Normal"/>
    <w:link w:val="Heading2Char"/>
    <w:uiPriority w:val="9"/>
    <w:unhideWhenUsed/>
    <w:qFormat/>
    <w:rsid w:val="00673DAE"/>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F4CC5"/>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73DAE"/>
    <w:rPr>
      <w:b/>
      <w:bCs/>
    </w:rPr>
  </w:style>
  <w:style w:type="paragraph" w:styleId="Title">
    <w:name w:val="Title"/>
    <w:basedOn w:val="Normal"/>
    <w:next w:val="Normal"/>
    <w:link w:val="TitleChar"/>
    <w:uiPriority w:val="10"/>
    <w:qFormat/>
    <w:rsid w:val="00673DA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73DAE"/>
    <w:rPr>
      <w:rFonts w:asciiTheme="majorHAnsi" w:eastAsiaTheme="majorEastAsia" w:hAnsiTheme="majorHAnsi" w:cstheme="majorBidi"/>
      <w:color w:val="17365D" w:themeColor="text2" w:themeShade="BF"/>
      <w:spacing w:val="5"/>
      <w:kern w:val="28"/>
      <w:sz w:val="52"/>
      <w:szCs w:val="52"/>
      <w:lang w:val="en-US"/>
    </w:rPr>
  </w:style>
  <w:style w:type="character" w:customStyle="1" w:styleId="Heading1Char">
    <w:name w:val="Heading 1 Char"/>
    <w:aliases w:val="Heading (Small) Char"/>
    <w:basedOn w:val="DefaultParagraphFont"/>
    <w:link w:val="Heading1"/>
    <w:uiPriority w:val="9"/>
    <w:rsid w:val="009212C1"/>
    <w:rPr>
      <w:rFonts w:asciiTheme="majorHAnsi" w:eastAsiaTheme="majorEastAsia" w:hAnsiTheme="majorHAnsi" w:cstheme="majorBidi"/>
      <w:b/>
      <w:color w:val="345A8A" w:themeColor="accent1" w:themeShade="B5"/>
      <w:sz w:val="28"/>
      <w:szCs w:val="28"/>
      <w:lang w:val="en-US"/>
    </w:rPr>
  </w:style>
  <w:style w:type="paragraph" w:customStyle="1" w:styleId="HeadingLarge">
    <w:name w:val="Heading (Large)"/>
    <w:basedOn w:val="Heading1"/>
    <w:next w:val="Normal"/>
    <w:qFormat/>
    <w:rsid w:val="00B745C5"/>
    <w:rPr>
      <w:sz w:val="32"/>
      <w:szCs w:val="32"/>
    </w:rPr>
  </w:style>
  <w:style w:type="character" w:customStyle="1" w:styleId="Heading2Char">
    <w:name w:val="Heading 2 Char"/>
    <w:basedOn w:val="DefaultParagraphFont"/>
    <w:link w:val="Heading2"/>
    <w:uiPriority w:val="9"/>
    <w:rsid w:val="00673DAE"/>
    <w:rPr>
      <w:rFonts w:asciiTheme="majorHAnsi" w:eastAsiaTheme="majorEastAsia" w:hAnsiTheme="majorHAnsi" w:cstheme="majorBidi"/>
      <w:b/>
      <w:bCs/>
      <w:color w:val="4F81BD" w:themeColor="accent1"/>
      <w:sz w:val="26"/>
      <w:szCs w:val="26"/>
      <w:lang w:val="en-US"/>
    </w:rPr>
  </w:style>
  <w:style w:type="paragraph" w:styleId="BalloonText">
    <w:name w:val="Balloon Text"/>
    <w:basedOn w:val="Normal"/>
    <w:link w:val="BalloonTextChar"/>
    <w:uiPriority w:val="99"/>
    <w:semiHidden/>
    <w:unhideWhenUsed/>
    <w:rsid w:val="00257F4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7F44"/>
    <w:rPr>
      <w:rFonts w:ascii="Lucida Grande" w:hAnsi="Lucida Grande" w:cs="Lucida Grande"/>
      <w:sz w:val="18"/>
      <w:szCs w:val="18"/>
      <w:lang w:val="en-US"/>
    </w:rPr>
  </w:style>
  <w:style w:type="paragraph" w:styleId="Subtitle">
    <w:name w:val="Subtitle"/>
    <w:aliases w:val="Figure Legend"/>
    <w:basedOn w:val="Normal"/>
    <w:next w:val="Normal"/>
    <w:link w:val="SubtitleChar"/>
    <w:uiPriority w:val="11"/>
    <w:qFormat/>
    <w:rsid w:val="0063741B"/>
    <w:pPr>
      <w:numPr>
        <w:ilvl w:val="1"/>
      </w:numPr>
    </w:pPr>
    <w:rPr>
      <w:rFonts w:asciiTheme="majorHAnsi" w:eastAsiaTheme="majorEastAsia" w:hAnsiTheme="majorHAnsi" w:cstheme="majorBidi"/>
      <w:i/>
      <w:iCs/>
      <w:color w:val="000000" w:themeColor="text1"/>
      <w:spacing w:val="15"/>
      <w:sz w:val="22"/>
    </w:rPr>
  </w:style>
  <w:style w:type="character" w:customStyle="1" w:styleId="SubtitleChar">
    <w:name w:val="Subtitle Char"/>
    <w:aliases w:val="Figure Legend Char"/>
    <w:basedOn w:val="DefaultParagraphFont"/>
    <w:link w:val="Subtitle"/>
    <w:uiPriority w:val="11"/>
    <w:rsid w:val="0063741B"/>
    <w:rPr>
      <w:rFonts w:asciiTheme="majorHAnsi" w:eastAsiaTheme="majorEastAsia" w:hAnsiTheme="majorHAnsi" w:cstheme="majorBidi"/>
      <w:i/>
      <w:iCs/>
      <w:color w:val="000000" w:themeColor="text1"/>
      <w:spacing w:val="15"/>
      <w:sz w:val="22"/>
      <w:szCs w:val="24"/>
      <w:lang w:val="en-US"/>
    </w:rPr>
  </w:style>
  <w:style w:type="paragraph" w:styleId="ListParagraph">
    <w:name w:val="List Paragraph"/>
    <w:basedOn w:val="Normal"/>
    <w:uiPriority w:val="34"/>
    <w:qFormat/>
    <w:rsid w:val="00F47847"/>
    <w:pPr>
      <w:numPr>
        <w:numId w:val="3"/>
      </w:numPr>
      <w:contextualSpacing/>
    </w:pPr>
  </w:style>
  <w:style w:type="paragraph" w:customStyle="1" w:styleId="Dotpoints">
    <w:name w:val="Dot points"/>
    <w:basedOn w:val="ListParagraph"/>
    <w:next w:val="Normal"/>
    <w:qFormat/>
    <w:rsid w:val="00F47847"/>
    <w:pPr>
      <w:numPr>
        <w:numId w:val="1"/>
      </w:numPr>
    </w:pPr>
  </w:style>
  <w:style w:type="numbering" w:customStyle="1" w:styleId="Numberedlist">
    <w:name w:val="Numbered list"/>
    <w:basedOn w:val="NoList"/>
    <w:uiPriority w:val="99"/>
    <w:rsid w:val="00F47847"/>
    <w:pPr>
      <w:numPr>
        <w:numId w:val="4"/>
      </w:numPr>
    </w:pPr>
  </w:style>
  <w:style w:type="character" w:styleId="Hyperlink">
    <w:name w:val="Hyperlink"/>
    <w:basedOn w:val="DefaultParagraphFont"/>
    <w:uiPriority w:val="99"/>
    <w:unhideWhenUsed/>
    <w:rsid w:val="00413615"/>
    <w:rPr>
      <w:color w:val="0000FF" w:themeColor="hyperlink"/>
      <w:u w:val="single"/>
    </w:rPr>
  </w:style>
  <w:style w:type="character" w:styleId="FollowedHyperlink">
    <w:name w:val="FollowedHyperlink"/>
    <w:basedOn w:val="DefaultParagraphFont"/>
    <w:uiPriority w:val="99"/>
    <w:semiHidden/>
    <w:unhideWhenUsed/>
    <w:rsid w:val="00E62087"/>
    <w:rPr>
      <w:color w:val="800080" w:themeColor="followedHyperlink"/>
      <w:u w:val="single"/>
    </w:rPr>
  </w:style>
  <w:style w:type="paragraph" w:styleId="Header">
    <w:name w:val="header"/>
    <w:basedOn w:val="Normal"/>
    <w:link w:val="HeaderChar"/>
    <w:uiPriority w:val="99"/>
    <w:unhideWhenUsed/>
    <w:rsid w:val="008F1A29"/>
    <w:pPr>
      <w:tabs>
        <w:tab w:val="center" w:pos="4320"/>
        <w:tab w:val="right" w:pos="8640"/>
      </w:tabs>
    </w:pPr>
  </w:style>
  <w:style w:type="character" w:customStyle="1" w:styleId="HeaderChar">
    <w:name w:val="Header Char"/>
    <w:basedOn w:val="DefaultParagraphFont"/>
    <w:link w:val="Header"/>
    <w:uiPriority w:val="99"/>
    <w:rsid w:val="008F1A29"/>
    <w:rPr>
      <w:rFonts w:ascii="Times New Roman" w:hAnsi="Times New Roman"/>
      <w:sz w:val="24"/>
      <w:szCs w:val="24"/>
      <w:lang w:val="en-US"/>
    </w:rPr>
  </w:style>
  <w:style w:type="paragraph" w:styleId="Footer">
    <w:name w:val="footer"/>
    <w:basedOn w:val="Normal"/>
    <w:link w:val="FooterChar"/>
    <w:uiPriority w:val="99"/>
    <w:unhideWhenUsed/>
    <w:rsid w:val="008F1A29"/>
    <w:pPr>
      <w:tabs>
        <w:tab w:val="center" w:pos="4320"/>
        <w:tab w:val="right" w:pos="8640"/>
      </w:tabs>
    </w:pPr>
  </w:style>
  <w:style w:type="character" w:customStyle="1" w:styleId="FooterChar">
    <w:name w:val="Footer Char"/>
    <w:basedOn w:val="DefaultParagraphFont"/>
    <w:link w:val="Footer"/>
    <w:uiPriority w:val="99"/>
    <w:rsid w:val="008F1A29"/>
    <w:rPr>
      <w:rFonts w:ascii="Times New Roman" w:hAnsi="Times New Roman"/>
      <w:sz w:val="24"/>
      <w:szCs w:val="24"/>
      <w:lang w:val="en-US"/>
    </w:rPr>
  </w:style>
  <w:style w:type="character" w:styleId="UnresolvedMention">
    <w:name w:val="Unresolved Mention"/>
    <w:basedOn w:val="DefaultParagraphFont"/>
    <w:uiPriority w:val="99"/>
    <w:rsid w:val="00A25E0C"/>
    <w:rPr>
      <w:color w:val="605E5C"/>
      <w:shd w:val="clear" w:color="auto" w:fill="E1DFDD"/>
    </w:rPr>
  </w:style>
  <w:style w:type="character" w:styleId="PageNumber">
    <w:name w:val="page number"/>
    <w:basedOn w:val="DefaultParagraphFont"/>
    <w:uiPriority w:val="99"/>
    <w:semiHidden/>
    <w:unhideWhenUsed/>
    <w:rsid w:val="004A68CE"/>
  </w:style>
  <w:style w:type="paragraph" w:styleId="NormalWeb">
    <w:name w:val="Normal (Web)"/>
    <w:basedOn w:val="Normal"/>
    <w:uiPriority w:val="99"/>
    <w:unhideWhenUsed/>
    <w:rsid w:val="00793047"/>
    <w:pPr>
      <w:spacing w:before="100" w:beforeAutospacing="1" w:after="100" w:afterAutospacing="1"/>
    </w:pPr>
    <w:rPr>
      <w:rFonts w:eastAsia="Times New Roman" w:cs="Times New Roman"/>
      <w:lang w:val="en-AU" w:eastAsia="en-AU"/>
    </w:rPr>
  </w:style>
  <w:style w:type="character" w:customStyle="1" w:styleId="Heading3Char">
    <w:name w:val="Heading 3 Char"/>
    <w:basedOn w:val="DefaultParagraphFont"/>
    <w:link w:val="Heading3"/>
    <w:uiPriority w:val="9"/>
    <w:semiHidden/>
    <w:rsid w:val="001F4CC5"/>
    <w:rPr>
      <w:rFonts w:asciiTheme="majorHAnsi" w:eastAsiaTheme="majorEastAsia" w:hAnsiTheme="majorHAnsi" w:cstheme="majorBidi"/>
      <w:color w:val="243F60" w:themeColor="accent1" w:themeShade="7F"/>
      <w:sz w:val="24"/>
      <w:szCs w:val="24"/>
      <w:lang w:val="en-US"/>
    </w:rPr>
  </w:style>
  <w:style w:type="paragraph" w:styleId="Revision">
    <w:name w:val="Revision"/>
    <w:hidden/>
    <w:uiPriority w:val="99"/>
    <w:semiHidden/>
    <w:rsid w:val="004C531F"/>
    <w:rPr>
      <w:rFonts w:ascii="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15728">
      <w:bodyDiv w:val="1"/>
      <w:marLeft w:val="0"/>
      <w:marRight w:val="0"/>
      <w:marTop w:val="0"/>
      <w:marBottom w:val="0"/>
      <w:divBdr>
        <w:top w:val="none" w:sz="0" w:space="0" w:color="auto"/>
        <w:left w:val="none" w:sz="0" w:space="0" w:color="auto"/>
        <w:bottom w:val="none" w:sz="0" w:space="0" w:color="auto"/>
        <w:right w:val="none" w:sz="0" w:space="0" w:color="auto"/>
      </w:divBdr>
    </w:div>
    <w:div w:id="164516958">
      <w:bodyDiv w:val="1"/>
      <w:marLeft w:val="0"/>
      <w:marRight w:val="0"/>
      <w:marTop w:val="0"/>
      <w:marBottom w:val="0"/>
      <w:divBdr>
        <w:top w:val="none" w:sz="0" w:space="0" w:color="auto"/>
        <w:left w:val="none" w:sz="0" w:space="0" w:color="auto"/>
        <w:bottom w:val="none" w:sz="0" w:space="0" w:color="auto"/>
        <w:right w:val="none" w:sz="0" w:space="0" w:color="auto"/>
      </w:divBdr>
    </w:div>
    <w:div w:id="167059321">
      <w:bodyDiv w:val="1"/>
      <w:marLeft w:val="0"/>
      <w:marRight w:val="0"/>
      <w:marTop w:val="0"/>
      <w:marBottom w:val="0"/>
      <w:divBdr>
        <w:top w:val="none" w:sz="0" w:space="0" w:color="auto"/>
        <w:left w:val="none" w:sz="0" w:space="0" w:color="auto"/>
        <w:bottom w:val="none" w:sz="0" w:space="0" w:color="auto"/>
        <w:right w:val="none" w:sz="0" w:space="0" w:color="auto"/>
      </w:divBdr>
    </w:div>
    <w:div w:id="225461733">
      <w:bodyDiv w:val="1"/>
      <w:marLeft w:val="0"/>
      <w:marRight w:val="0"/>
      <w:marTop w:val="0"/>
      <w:marBottom w:val="0"/>
      <w:divBdr>
        <w:top w:val="none" w:sz="0" w:space="0" w:color="auto"/>
        <w:left w:val="none" w:sz="0" w:space="0" w:color="auto"/>
        <w:bottom w:val="none" w:sz="0" w:space="0" w:color="auto"/>
        <w:right w:val="none" w:sz="0" w:space="0" w:color="auto"/>
      </w:divBdr>
    </w:div>
    <w:div w:id="252319583">
      <w:bodyDiv w:val="1"/>
      <w:marLeft w:val="0"/>
      <w:marRight w:val="0"/>
      <w:marTop w:val="0"/>
      <w:marBottom w:val="0"/>
      <w:divBdr>
        <w:top w:val="none" w:sz="0" w:space="0" w:color="auto"/>
        <w:left w:val="none" w:sz="0" w:space="0" w:color="auto"/>
        <w:bottom w:val="none" w:sz="0" w:space="0" w:color="auto"/>
        <w:right w:val="none" w:sz="0" w:space="0" w:color="auto"/>
      </w:divBdr>
    </w:div>
    <w:div w:id="442308029">
      <w:bodyDiv w:val="1"/>
      <w:marLeft w:val="0"/>
      <w:marRight w:val="0"/>
      <w:marTop w:val="0"/>
      <w:marBottom w:val="0"/>
      <w:divBdr>
        <w:top w:val="none" w:sz="0" w:space="0" w:color="auto"/>
        <w:left w:val="none" w:sz="0" w:space="0" w:color="auto"/>
        <w:bottom w:val="none" w:sz="0" w:space="0" w:color="auto"/>
        <w:right w:val="none" w:sz="0" w:space="0" w:color="auto"/>
      </w:divBdr>
    </w:div>
    <w:div w:id="443501413">
      <w:bodyDiv w:val="1"/>
      <w:marLeft w:val="0"/>
      <w:marRight w:val="0"/>
      <w:marTop w:val="0"/>
      <w:marBottom w:val="0"/>
      <w:divBdr>
        <w:top w:val="none" w:sz="0" w:space="0" w:color="auto"/>
        <w:left w:val="none" w:sz="0" w:space="0" w:color="auto"/>
        <w:bottom w:val="none" w:sz="0" w:space="0" w:color="auto"/>
        <w:right w:val="none" w:sz="0" w:space="0" w:color="auto"/>
      </w:divBdr>
    </w:div>
    <w:div w:id="471097747">
      <w:bodyDiv w:val="1"/>
      <w:marLeft w:val="0"/>
      <w:marRight w:val="0"/>
      <w:marTop w:val="0"/>
      <w:marBottom w:val="0"/>
      <w:divBdr>
        <w:top w:val="none" w:sz="0" w:space="0" w:color="auto"/>
        <w:left w:val="none" w:sz="0" w:space="0" w:color="auto"/>
        <w:bottom w:val="none" w:sz="0" w:space="0" w:color="auto"/>
        <w:right w:val="none" w:sz="0" w:space="0" w:color="auto"/>
      </w:divBdr>
    </w:div>
    <w:div w:id="486748149">
      <w:bodyDiv w:val="1"/>
      <w:marLeft w:val="0"/>
      <w:marRight w:val="0"/>
      <w:marTop w:val="0"/>
      <w:marBottom w:val="0"/>
      <w:divBdr>
        <w:top w:val="none" w:sz="0" w:space="0" w:color="auto"/>
        <w:left w:val="none" w:sz="0" w:space="0" w:color="auto"/>
        <w:bottom w:val="none" w:sz="0" w:space="0" w:color="auto"/>
        <w:right w:val="none" w:sz="0" w:space="0" w:color="auto"/>
      </w:divBdr>
    </w:div>
    <w:div w:id="538780045">
      <w:bodyDiv w:val="1"/>
      <w:marLeft w:val="0"/>
      <w:marRight w:val="0"/>
      <w:marTop w:val="0"/>
      <w:marBottom w:val="0"/>
      <w:divBdr>
        <w:top w:val="none" w:sz="0" w:space="0" w:color="auto"/>
        <w:left w:val="none" w:sz="0" w:space="0" w:color="auto"/>
        <w:bottom w:val="none" w:sz="0" w:space="0" w:color="auto"/>
        <w:right w:val="none" w:sz="0" w:space="0" w:color="auto"/>
      </w:divBdr>
    </w:div>
    <w:div w:id="539443546">
      <w:bodyDiv w:val="1"/>
      <w:marLeft w:val="0"/>
      <w:marRight w:val="0"/>
      <w:marTop w:val="0"/>
      <w:marBottom w:val="0"/>
      <w:divBdr>
        <w:top w:val="none" w:sz="0" w:space="0" w:color="auto"/>
        <w:left w:val="none" w:sz="0" w:space="0" w:color="auto"/>
        <w:bottom w:val="none" w:sz="0" w:space="0" w:color="auto"/>
        <w:right w:val="none" w:sz="0" w:space="0" w:color="auto"/>
      </w:divBdr>
    </w:div>
    <w:div w:id="671953014">
      <w:bodyDiv w:val="1"/>
      <w:marLeft w:val="0"/>
      <w:marRight w:val="0"/>
      <w:marTop w:val="0"/>
      <w:marBottom w:val="0"/>
      <w:divBdr>
        <w:top w:val="none" w:sz="0" w:space="0" w:color="auto"/>
        <w:left w:val="none" w:sz="0" w:space="0" w:color="auto"/>
        <w:bottom w:val="none" w:sz="0" w:space="0" w:color="auto"/>
        <w:right w:val="none" w:sz="0" w:space="0" w:color="auto"/>
      </w:divBdr>
    </w:div>
    <w:div w:id="711270835">
      <w:bodyDiv w:val="1"/>
      <w:marLeft w:val="0"/>
      <w:marRight w:val="0"/>
      <w:marTop w:val="0"/>
      <w:marBottom w:val="0"/>
      <w:divBdr>
        <w:top w:val="none" w:sz="0" w:space="0" w:color="auto"/>
        <w:left w:val="none" w:sz="0" w:space="0" w:color="auto"/>
        <w:bottom w:val="none" w:sz="0" w:space="0" w:color="auto"/>
        <w:right w:val="none" w:sz="0" w:space="0" w:color="auto"/>
      </w:divBdr>
    </w:div>
    <w:div w:id="718673023">
      <w:bodyDiv w:val="1"/>
      <w:marLeft w:val="0"/>
      <w:marRight w:val="0"/>
      <w:marTop w:val="0"/>
      <w:marBottom w:val="0"/>
      <w:divBdr>
        <w:top w:val="none" w:sz="0" w:space="0" w:color="auto"/>
        <w:left w:val="none" w:sz="0" w:space="0" w:color="auto"/>
        <w:bottom w:val="none" w:sz="0" w:space="0" w:color="auto"/>
        <w:right w:val="none" w:sz="0" w:space="0" w:color="auto"/>
      </w:divBdr>
    </w:div>
    <w:div w:id="751314754">
      <w:bodyDiv w:val="1"/>
      <w:marLeft w:val="0"/>
      <w:marRight w:val="0"/>
      <w:marTop w:val="0"/>
      <w:marBottom w:val="0"/>
      <w:divBdr>
        <w:top w:val="none" w:sz="0" w:space="0" w:color="auto"/>
        <w:left w:val="none" w:sz="0" w:space="0" w:color="auto"/>
        <w:bottom w:val="none" w:sz="0" w:space="0" w:color="auto"/>
        <w:right w:val="none" w:sz="0" w:space="0" w:color="auto"/>
      </w:divBdr>
    </w:div>
    <w:div w:id="809324939">
      <w:bodyDiv w:val="1"/>
      <w:marLeft w:val="0"/>
      <w:marRight w:val="0"/>
      <w:marTop w:val="0"/>
      <w:marBottom w:val="0"/>
      <w:divBdr>
        <w:top w:val="none" w:sz="0" w:space="0" w:color="auto"/>
        <w:left w:val="none" w:sz="0" w:space="0" w:color="auto"/>
        <w:bottom w:val="none" w:sz="0" w:space="0" w:color="auto"/>
        <w:right w:val="none" w:sz="0" w:space="0" w:color="auto"/>
      </w:divBdr>
    </w:div>
    <w:div w:id="905801724">
      <w:bodyDiv w:val="1"/>
      <w:marLeft w:val="0"/>
      <w:marRight w:val="0"/>
      <w:marTop w:val="0"/>
      <w:marBottom w:val="0"/>
      <w:divBdr>
        <w:top w:val="none" w:sz="0" w:space="0" w:color="auto"/>
        <w:left w:val="none" w:sz="0" w:space="0" w:color="auto"/>
        <w:bottom w:val="none" w:sz="0" w:space="0" w:color="auto"/>
        <w:right w:val="none" w:sz="0" w:space="0" w:color="auto"/>
      </w:divBdr>
    </w:div>
    <w:div w:id="979308620">
      <w:bodyDiv w:val="1"/>
      <w:marLeft w:val="0"/>
      <w:marRight w:val="0"/>
      <w:marTop w:val="0"/>
      <w:marBottom w:val="0"/>
      <w:divBdr>
        <w:top w:val="none" w:sz="0" w:space="0" w:color="auto"/>
        <w:left w:val="none" w:sz="0" w:space="0" w:color="auto"/>
        <w:bottom w:val="none" w:sz="0" w:space="0" w:color="auto"/>
        <w:right w:val="none" w:sz="0" w:space="0" w:color="auto"/>
      </w:divBdr>
    </w:div>
    <w:div w:id="1088234711">
      <w:bodyDiv w:val="1"/>
      <w:marLeft w:val="0"/>
      <w:marRight w:val="0"/>
      <w:marTop w:val="0"/>
      <w:marBottom w:val="0"/>
      <w:divBdr>
        <w:top w:val="none" w:sz="0" w:space="0" w:color="auto"/>
        <w:left w:val="none" w:sz="0" w:space="0" w:color="auto"/>
        <w:bottom w:val="none" w:sz="0" w:space="0" w:color="auto"/>
        <w:right w:val="none" w:sz="0" w:space="0" w:color="auto"/>
      </w:divBdr>
    </w:div>
    <w:div w:id="1247496441">
      <w:bodyDiv w:val="1"/>
      <w:marLeft w:val="0"/>
      <w:marRight w:val="0"/>
      <w:marTop w:val="0"/>
      <w:marBottom w:val="0"/>
      <w:divBdr>
        <w:top w:val="none" w:sz="0" w:space="0" w:color="auto"/>
        <w:left w:val="none" w:sz="0" w:space="0" w:color="auto"/>
        <w:bottom w:val="none" w:sz="0" w:space="0" w:color="auto"/>
        <w:right w:val="none" w:sz="0" w:space="0" w:color="auto"/>
      </w:divBdr>
    </w:div>
    <w:div w:id="1295283929">
      <w:bodyDiv w:val="1"/>
      <w:marLeft w:val="0"/>
      <w:marRight w:val="0"/>
      <w:marTop w:val="0"/>
      <w:marBottom w:val="0"/>
      <w:divBdr>
        <w:top w:val="none" w:sz="0" w:space="0" w:color="auto"/>
        <w:left w:val="none" w:sz="0" w:space="0" w:color="auto"/>
        <w:bottom w:val="none" w:sz="0" w:space="0" w:color="auto"/>
        <w:right w:val="none" w:sz="0" w:space="0" w:color="auto"/>
      </w:divBdr>
    </w:div>
    <w:div w:id="1319305883">
      <w:bodyDiv w:val="1"/>
      <w:marLeft w:val="0"/>
      <w:marRight w:val="0"/>
      <w:marTop w:val="0"/>
      <w:marBottom w:val="0"/>
      <w:divBdr>
        <w:top w:val="none" w:sz="0" w:space="0" w:color="auto"/>
        <w:left w:val="none" w:sz="0" w:space="0" w:color="auto"/>
        <w:bottom w:val="none" w:sz="0" w:space="0" w:color="auto"/>
        <w:right w:val="none" w:sz="0" w:space="0" w:color="auto"/>
      </w:divBdr>
    </w:div>
    <w:div w:id="1687826504">
      <w:bodyDiv w:val="1"/>
      <w:marLeft w:val="0"/>
      <w:marRight w:val="0"/>
      <w:marTop w:val="0"/>
      <w:marBottom w:val="0"/>
      <w:divBdr>
        <w:top w:val="none" w:sz="0" w:space="0" w:color="auto"/>
        <w:left w:val="none" w:sz="0" w:space="0" w:color="auto"/>
        <w:bottom w:val="none" w:sz="0" w:space="0" w:color="auto"/>
        <w:right w:val="none" w:sz="0" w:space="0" w:color="auto"/>
      </w:divBdr>
    </w:div>
    <w:div w:id="1689259709">
      <w:bodyDiv w:val="1"/>
      <w:marLeft w:val="0"/>
      <w:marRight w:val="0"/>
      <w:marTop w:val="0"/>
      <w:marBottom w:val="0"/>
      <w:divBdr>
        <w:top w:val="none" w:sz="0" w:space="0" w:color="auto"/>
        <w:left w:val="none" w:sz="0" w:space="0" w:color="auto"/>
        <w:bottom w:val="none" w:sz="0" w:space="0" w:color="auto"/>
        <w:right w:val="none" w:sz="0" w:space="0" w:color="auto"/>
      </w:divBdr>
    </w:div>
    <w:div w:id="1724403103">
      <w:bodyDiv w:val="1"/>
      <w:marLeft w:val="0"/>
      <w:marRight w:val="0"/>
      <w:marTop w:val="0"/>
      <w:marBottom w:val="0"/>
      <w:divBdr>
        <w:top w:val="none" w:sz="0" w:space="0" w:color="auto"/>
        <w:left w:val="none" w:sz="0" w:space="0" w:color="auto"/>
        <w:bottom w:val="none" w:sz="0" w:space="0" w:color="auto"/>
        <w:right w:val="none" w:sz="0" w:space="0" w:color="auto"/>
      </w:divBdr>
    </w:div>
    <w:div w:id="1825514012">
      <w:bodyDiv w:val="1"/>
      <w:marLeft w:val="0"/>
      <w:marRight w:val="0"/>
      <w:marTop w:val="0"/>
      <w:marBottom w:val="0"/>
      <w:divBdr>
        <w:top w:val="none" w:sz="0" w:space="0" w:color="auto"/>
        <w:left w:val="none" w:sz="0" w:space="0" w:color="auto"/>
        <w:bottom w:val="none" w:sz="0" w:space="0" w:color="auto"/>
        <w:right w:val="none" w:sz="0" w:space="0" w:color="auto"/>
      </w:divBdr>
    </w:div>
    <w:div w:id="1880119118">
      <w:bodyDiv w:val="1"/>
      <w:marLeft w:val="0"/>
      <w:marRight w:val="0"/>
      <w:marTop w:val="0"/>
      <w:marBottom w:val="0"/>
      <w:divBdr>
        <w:top w:val="none" w:sz="0" w:space="0" w:color="auto"/>
        <w:left w:val="none" w:sz="0" w:space="0" w:color="auto"/>
        <w:bottom w:val="none" w:sz="0" w:space="0" w:color="auto"/>
        <w:right w:val="none" w:sz="0" w:space="0" w:color="auto"/>
      </w:divBdr>
    </w:div>
    <w:div w:id="1958025382">
      <w:bodyDiv w:val="1"/>
      <w:marLeft w:val="0"/>
      <w:marRight w:val="0"/>
      <w:marTop w:val="0"/>
      <w:marBottom w:val="0"/>
      <w:divBdr>
        <w:top w:val="none" w:sz="0" w:space="0" w:color="auto"/>
        <w:left w:val="none" w:sz="0" w:space="0" w:color="auto"/>
        <w:bottom w:val="none" w:sz="0" w:space="0" w:color="auto"/>
        <w:right w:val="none" w:sz="0" w:space="0" w:color="auto"/>
      </w:divBdr>
    </w:div>
    <w:div w:id="2071342484">
      <w:bodyDiv w:val="1"/>
      <w:marLeft w:val="0"/>
      <w:marRight w:val="0"/>
      <w:marTop w:val="0"/>
      <w:marBottom w:val="0"/>
      <w:divBdr>
        <w:top w:val="none" w:sz="0" w:space="0" w:color="auto"/>
        <w:left w:val="none" w:sz="0" w:space="0" w:color="auto"/>
        <w:bottom w:val="none" w:sz="0" w:space="0" w:color="auto"/>
        <w:right w:val="none" w:sz="0" w:space="0" w:color="auto"/>
      </w:divBdr>
    </w:div>
    <w:div w:id="2137868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82C9B7-8092-4EE5-9B0A-B9A1DE604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1208</TotalTime>
  <Pages>4</Pages>
  <Words>1151</Words>
  <Characters>6567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UQ</Company>
  <LinksUpToDate>false</LinksUpToDate>
  <CharactersWithSpaces>7703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  Rowland</dc:creator>
  <cp:keywords/>
  <dc:description/>
  <cp:lastModifiedBy>Peter Huang</cp:lastModifiedBy>
  <cp:revision>32</cp:revision>
  <dcterms:created xsi:type="dcterms:W3CDTF">2018-07-31T11:43:00Z</dcterms:created>
  <dcterms:modified xsi:type="dcterms:W3CDTF">2023-08-17T12:32:00Z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db064b5-5911-4077-b076-dd8db707b7e6_Enabled">
    <vt:lpwstr>true</vt:lpwstr>
  </property>
  <property fmtid="{D5CDD505-2E9C-101B-9397-08002B2CF9AE}" pid="3" name="MSIP_Label_adb064b5-5911-4077-b076-dd8db707b7e6_SetDate">
    <vt:lpwstr>2022-08-04T11:19:12Z</vt:lpwstr>
  </property>
  <property fmtid="{D5CDD505-2E9C-101B-9397-08002B2CF9AE}" pid="4" name="MSIP_Label_adb064b5-5911-4077-b076-dd8db707b7e6_Method">
    <vt:lpwstr>Privileged</vt:lpwstr>
  </property>
  <property fmtid="{D5CDD505-2E9C-101B-9397-08002B2CF9AE}" pid="5" name="MSIP_Label_adb064b5-5911-4077-b076-dd8db707b7e6_Name">
    <vt:lpwstr>UNOFFICIAL</vt:lpwstr>
  </property>
  <property fmtid="{D5CDD505-2E9C-101B-9397-08002B2CF9AE}" pid="6" name="MSIP_Label_adb064b5-5911-4077-b076-dd8db707b7e6_SiteId">
    <vt:lpwstr>b6e377cf-9db3-46cb-91a2-fad9605bb15c</vt:lpwstr>
  </property>
  <property fmtid="{D5CDD505-2E9C-101B-9397-08002B2CF9AE}" pid="7" name="MSIP_Label_adb064b5-5911-4077-b076-dd8db707b7e6_ActionId">
    <vt:lpwstr>087bcef6-77e7-4bc6-a7eb-af379234d279</vt:lpwstr>
  </property>
  <property fmtid="{D5CDD505-2E9C-101B-9397-08002B2CF9AE}" pid="8" name="MSIP_Label_adb064b5-5911-4077-b076-dd8db707b7e6_ContentBits">
    <vt:lpwstr>0</vt:lpwstr>
  </property>
</Properties>
</file>